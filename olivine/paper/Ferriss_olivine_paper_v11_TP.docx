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4A3116" w14:textId="77777777" w:rsidR="00F6765F" w:rsidRDefault="00BE06EE">
      <w:pPr>
        <w:pStyle w:val="Title"/>
      </w:pPr>
      <w:r>
        <w:t>Site-specific dehydration of olivines from San Carlos and Kilauea Iki</w:t>
      </w:r>
    </w:p>
    <w:p w14:paraId="0749E3A0" w14:textId="1C496FFB" w:rsidR="00F6765F" w:rsidRDefault="0095595E">
      <w:pPr>
        <w:rPr>
          <w:ins w:id="0" w:author="Terry Plank" w:date="2017-11-28T15:57:00Z"/>
        </w:rPr>
      </w:pPr>
      <w:ins w:id="1" w:author="Terry Plank" w:date="2017-11-28T15:57:00Z">
        <w:r>
          <w:t xml:space="preserve">Elizabeth </w:t>
        </w:r>
      </w:ins>
      <w:r w:rsidR="00BE06EE">
        <w:t xml:space="preserve">Ferriss, </w:t>
      </w:r>
      <w:ins w:id="2" w:author="Terry Plank" w:date="2017-11-28T15:57:00Z">
        <w:r>
          <w:t xml:space="preserve">Terry </w:t>
        </w:r>
      </w:ins>
      <w:r w:rsidR="00BE06EE">
        <w:t xml:space="preserve">Plank, </w:t>
      </w:r>
      <w:ins w:id="3" w:author="Terry Plank" w:date="2017-11-28T15:57:00Z">
        <w:r>
          <w:t xml:space="preserve">Megan </w:t>
        </w:r>
      </w:ins>
      <w:r w:rsidR="00BE06EE">
        <w:t xml:space="preserve">Newcombe, </w:t>
      </w:r>
      <w:ins w:id="4" w:author="Terry Plank" w:date="2017-11-28T15:57:00Z">
        <w:r>
          <w:t xml:space="preserve">Dave </w:t>
        </w:r>
      </w:ins>
      <w:r w:rsidR="00BE06EE">
        <w:t>Walker</w:t>
      </w:r>
    </w:p>
    <w:p w14:paraId="4859BD96" w14:textId="35CAEF52" w:rsidR="0095595E" w:rsidRDefault="0095595E">
      <w:ins w:id="5" w:author="Terry Plank" w:date="2017-11-28T15:57:00Z">
        <w:r>
          <w:t>Lamont-Doherty Earth Observatory fo Columbia University</w:t>
        </w:r>
      </w:ins>
    </w:p>
    <w:p w14:paraId="38AE214E" w14:textId="77777777" w:rsidR="00F6765F" w:rsidRDefault="00BE06EE">
      <w:pPr>
        <w:pStyle w:val="Heading1"/>
      </w:pPr>
      <w:r>
        <w:t>Abstract</w:t>
      </w:r>
    </w:p>
    <w:p w14:paraId="0B407F50" w14:textId="34E3E87C" w:rsidR="00F6765F" w:rsidRDefault="00BE06EE">
      <w:r>
        <w:t>The rate at which hydrogen as H</w:t>
      </w:r>
      <w:r>
        <w:rPr>
          <w:vertAlign w:val="superscript"/>
        </w:rPr>
        <w:t>+</w:t>
      </w:r>
      <w:r>
        <w:t xml:space="preserve"> moves into, through, and out of the olivine structure is of great practical interest for geologic applications such as quantifying the deep water cycle, assessing the fidelity of olivine-hosted melt inclusions as recorders of pre-eruptive melt compositions, and estimating the decompression rate of magma during volcanic eruptions. Here we conduct a series of experiments and observations on natural Fe-bearing olivine to better understand and quantify this H</w:t>
      </w:r>
      <w:r>
        <w:rPr>
          <w:vertAlign w:val="superscript"/>
        </w:rPr>
        <w:t>+</w:t>
      </w:r>
      <w:r>
        <w:t xml:space="preserve"> movement, with a particular focus on the rate at which H</w:t>
      </w:r>
      <w:r>
        <w:rPr>
          <w:vertAlign w:val="superscript"/>
        </w:rPr>
        <w:t>+</w:t>
      </w:r>
      <w:r>
        <w:t xml:space="preserve"> leaves olivine upon decompression</w:t>
      </w:r>
      <w:ins w:id="6" w:author="Terry Plank" w:date="2017-11-28T15:59:00Z">
        <w:r w:rsidR="004B0D38">
          <w:t>. For</w:t>
        </w:r>
      </w:ins>
      <w:del w:id="7" w:author="Terry Plank" w:date="2017-11-28T15:59:00Z">
        <w:r w:rsidDel="004B0D38">
          <w:delText>, and including, for</w:delText>
        </w:r>
      </w:del>
      <w:r>
        <w:t xml:space="preserve"> the first time,</w:t>
      </w:r>
      <w:ins w:id="8" w:author="Terry Plank" w:date="2017-11-28T15:59:00Z">
        <w:r w:rsidR="004B0D38">
          <w:t xml:space="preserve"> we have carried out</w:t>
        </w:r>
      </w:ins>
      <w:r>
        <w:t xml:space="preserve"> sequential dehydration experiments on single</w:t>
      </w:r>
      <w:ins w:id="9" w:author="Terry Plank" w:date="2017-11-28T15:59:00Z">
        <w:r w:rsidR="004B0D38">
          <w:t xml:space="preserve"> </w:t>
        </w:r>
      </w:ins>
      <w:del w:id="10" w:author="Terry Plank" w:date="2017-11-28T16:00:00Z">
        <w:r w:rsidDel="004B0D38">
          <w:delText xml:space="preserve"> </w:delText>
        </w:r>
      </w:del>
      <w:r>
        <w:t>crystals of natural, Fe-bearing olivine</w:t>
      </w:r>
      <w:ins w:id="11" w:author="Terry Plank" w:date="2017-11-28T15:59:00Z">
        <w:r w:rsidR="004B0D38">
          <w:t xml:space="preserve"> polished and oriented along three crystallographic orientation</w:t>
        </w:r>
      </w:ins>
      <w:ins w:id="12" w:author="Terry Plank" w:date="2017-11-28T16:00:00Z">
        <w:r w:rsidR="004B0D38">
          <w:t>s</w:t>
        </w:r>
      </w:ins>
      <w:r>
        <w:t>. These efforts include four separate parts: (1) the partial hydration of polished blocks of xenolithic San Carlos olivine at 800°C and 1000°C, 1GPa, and oxygen fugacity (fO</w:t>
      </w:r>
      <w:r>
        <w:rPr>
          <w:vertAlign w:val="subscript"/>
        </w:rPr>
        <w:t>2</w:t>
      </w:r>
      <w:r>
        <w:t>) at the Ni-NiO buffer (NNO); (2) sequential dehydration of a homogeneous block of San Carlos olivine at 800°C, 1atm, and fO</w:t>
      </w:r>
      <w:r>
        <w:rPr>
          <w:vertAlign w:val="subscript"/>
        </w:rPr>
        <w:t>2</w:t>
      </w:r>
      <w:r>
        <w:t xml:space="preserve"> of NNO-2.6; (3) sequential dehydration of a polished block of an olivine phenocryst from Kilauea Iki at 800 and 1000°C, 1 atm, and fO</w:t>
      </w:r>
      <w:r>
        <w:rPr>
          <w:vertAlign w:val="subscript"/>
        </w:rPr>
        <w:t>2</w:t>
      </w:r>
      <w:r>
        <w:t xml:space="preserve"> held at NNO-2.6 until the final step, which was conducted at NNO+1.9; and (4) the measurement by secondary ion mass spectrometry of hydrogen zonation profiles in an olivine phenocryst from Kilauea Iki coupled with Monte Carlo modeling and known decompression rates to determine bulk H diffusivities in a natural setting. Hydrogen zonation profiles were measured in all three crystallographic directions </w:t>
      </w:r>
      <w:r>
        <w:rPr>
          <w:i/>
          <w:iCs/>
        </w:rPr>
        <w:t>a</w:t>
      </w:r>
      <w:r>
        <w:t xml:space="preserve">, </w:t>
      </w:r>
      <w:r>
        <w:rPr>
          <w:i/>
          <w:iCs/>
        </w:rPr>
        <w:t>b</w:t>
      </w:r>
      <w:r>
        <w:t xml:space="preserve">, and </w:t>
      </w:r>
      <w:r>
        <w:rPr>
          <w:i/>
          <w:iCs/>
        </w:rPr>
        <w:t>c</w:t>
      </w:r>
      <w:r>
        <w:t xml:space="preserve"> through the uncut blocks before and after each time step for all experiments by Fourier transform infrared spectroscopy using light polarized || </w:t>
      </w:r>
      <w:r>
        <w:rPr>
          <w:i/>
          <w:iCs/>
        </w:rPr>
        <w:t>a</w:t>
      </w:r>
      <w:r>
        <w:t xml:space="preserve"> and modeled in 3 dimensions to determine both bulk and peak-specific </w:t>
      </w:r>
      <w:del w:id="13" w:author="Terry Plank" w:date="2017-11-27T13:52:00Z">
        <w:r w:rsidDel="00BE06EE">
          <w:delText>H</w:delText>
        </w:r>
        <w:r w:rsidDel="00BE06EE">
          <w:rPr>
            <w:vertAlign w:val="superscript"/>
          </w:rPr>
          <w:delText>+</w:delText>
        </w:r>
        <w:r w:rsidDel="00BE06EE">
          <w:delText xml:space="preserve"> diffusivities</w:delText>
        </w:r>
      </w:del>
      <w:ins w:id="14" w:author="Terry Plank" w:date="2017-11-27T13:52:00Z">
        <w:r>
          <w:t>dehydration</w:t>
        </w:r>
      </w:ins>
      <w:r>
        <w:t>, producing over 50 sets of 3</w:t>
      </w:r>
      <w:ins w:id="15" w:author="Terry Plank" w:date="2017-11-27T13:53:00Z">
        <w:r>
          <w:t xml:space="preserve"> apparent</w:t>
        </w:r>
      </w:ins>
      <w:r>
        <w:t xml:space="preserve"> diffusivities, one in each crystallographic direction.</w:t>
      </w:r>
    </w:p>
    <w:p w14:paraId="4460C899" w14:textId="164940AE" w:rsidR="00F6765F" w:rsidRDefault="00BE06EE">
      <w:r>
        <w:t>The results show that the apparent diffusivity of bulk H</w:t>
      </w:r>
      <w:r>
        <w:rPr>
          <w:vertAlign w:val="superscript"/>
        </w:rPr>
        <w:t>+</w:t>
      </w:r>
      <w:r>
        <w:t xml:space="preserve"> varies both over time and for olivines with different defect structures, and </w:t>
      </w:r>
      <w:del w:id="16" w:author="Terry Plank" w:date="2017-11-27T13:57:00Z">
        <w:r w:rsidDel="000B54A5">
          <w:delText xml:space="preserve">so </w:delText>
        </w:r>
      </w:del>
      <w:del w:id="17" w:author="Terry Plank" w:date="2017-11-27T13:55:00Z">
        <w:r w:rsidDel="000B54A5">
          <w:delText xml:space="preserve">great </w:delText>
        </w:r>
      </w:del>
      <w:del w:id="18" w:author="Terry Plank" w:date="2017-11-27T13:57:00Z">
        <w:r w:rsidDel="000B54A5">
          <w:delText>caution should be taken before assuming H</w:delText>
        </w:r>
        <w:r w:rsidDel="000B54A5">
          <w:rPr>
            <w:vertAlign w:val="superscript"/>
          </w:rPr>
          <w:delText>+</w:delText>
        </w:r>
        <w:r w:rsidDel="000B54A5">
          <w:delText xml:space="preserve"> diffusivities for a given olivine</w:delText>
        </w:r>
      </w:del>
      <w:ins w:id="19" w:author="Terry Plank" w:date="2017-11-27T13:58:00Z">
        <w:r w:rsidR="000B54A5">
          <w:t>thus</w:t>
        </w:r>
      </w:ins>
      <w:ins w:id="20" w:author="Terry Plank" w:date="2017-11-27T13:57:00Z">
        <w:r w:rsidR="000B54A5">
          <w:t xml:space="preserve"> </w:t>
        </w:r>
      </w:ins>
      <w:ins w:id="21" w:author="Terry Plank" w:date="2017-11-27T13:58:00Z">
        <w:r w:rsidR="000B54A5">
          <w:t>H does</w:t>
        </w:r>
      </w:ins>
      <w:ins w:id="22" w:author="Terry Plank" w:date="2017-11-27T13:57:00Z">
        <w:r w:rsidR="000B54A5">
          <w:t xml:space="preserve"> not diffuse at</w:t>
        </w:r>
      </w:ins>
      <w:ins w:id="23" w:author="Terry Plank" w:date="2017-11-28T16:01:00Z">
        <w:r w:rsidR="004B0D38">
          <w:t xml:space="preserve"> inherently</w:t>
        </w:r>
      </w:ins>
      <w:ins w:id="24" w:author="Terry Plank" w:date="2017-11-27T13:57:00Z">
        <w:r w:rsidR="000B54A5">
          <w:t xml:space="preserve"> site-specific rates</w:t>
        </w:r>
      </w:ins>
      <w:r>
        <w:t xml:space="preserve">. </w:t>
      </w:r>
      <w:ins w:id="25" w:author="Terry Plank" w:date="2017-11-27T14:01:00Z">
        <w:r w:rsidR="000B54A5">
          <w:t>This is due to rapid</w:t>
        </w:r>
      </w:ins>
      <w:ins w:id="26" w:author="Terry Plank" w:date="2017-11-27T14:00:00Z">
        <w:r w:rsidR="000B54A5">
          <w:t xml:space="preserve"> reactions</w:t>
        </w:r>
      </w:ins>
      <w:ins w:id="27" w:author="Terry Plank" w:date="2017-11-27T13:59:00Z">
        <w:r w:rsidR="000B54A5">
          <w:t xml:space="preserve"> </w:t>
        </w:r>
      </w:ins>
      <w:ins w:id="28" w:author="Terry Plank" w:date="2017-11-27T14:01:00Z">
        <w:r w:rsidR="000B54A5">
          <w:t xml:space="preserve">that </w:t>
        </w:r>
      </w:ins>
      <w:ins w:id="29" w:author="Terry Plank" w:date="2017-11-27T13:59:00Z">
        <w:r w:rsidR="000B54A5">
          <w:t>may occur</w:t>
        </w:r>
      </w:ins>
      <w:ins w:id="30" w:author="Terry Plank" w:date="2017-11-27T14:00:00Z">
        <w:r w:rsidR="000B54A5">
          <w:t xml:space="preserve"> between sites as a function of </w:t>
        </w:r>
      </w:ins>
      <w:ins w:id="31" w:author="Terry Plank" w:date="2017-11-28T16:02:00Z">
        <w:r w:rsidR="004B0D38">
          <w:t xml:space="preserve">changing </w:t>
        </w:r>
      </w:ins>
      <w:ins w:id="32" w:author="Terry Plank" w:date="2017-11-27T14:00:00Z">
        <w:r w:rsidR="000B54A5">
          <w:t xml:space="preserve">defect concentration. </w:t>
        </w:r>
      </w:ins>
      <w:del w:id="33" w:author="Terry Plank" w:date="2017-11-27T14:01:00Z">
        <w:r w:rsidDel="000B54A5">
          <w:delText>However, we discovered 3</w:delText>
        </w:r>
      </w:del>
      <w:ins w:id="34" w:author="Terry Plank" w:date="2017-11-27T14:01:00Z">
        <w:r w:rsidR="000B54A5">
          <w:t>In support of thi</w:t>
        </w:r>
        <w:r w:rsidR="004B0D38">
          <w:t>s view, our experiments reveal</w:t>
        </w:r>
        <w:r w:rsidR="000B54A5">
          <w:t xml:space="preserve"> three new phenomena</w:t>
        </w:r>
      </w:ins>
      <w:del w:id="35" w:author="Terry Plank" w:date="2017-11-27T14:01:00Z">
        <w:r w:rsidDel="000B54A5">
          <w:delText xml:space="preserve"> things</w:delText>
        </w:r>
      </w:del>
      <w:r>
        <w:t>: (1) H</w:t>
      </w:r>
      <w:r>
        <w:rPr>
          <w:vertAlign w:val="superscript"/>
        </w:rPr>
        <w:t>+</w:t>
      </w:r>
      <w:r>
        <w:t xml:space="preserve"> that is associated with an octahedral Ti defect, [Ti], can enter</w:t>
      </w:r>
      <w:ins w:id="36" w:author="Terry Plank" w:date="2017-11-28T14:21:00Z">
        <w:r w:rsidR="00314DB2">
          <w:t xml:space="preserve"> and exit </w:t>
        </w:r>
      </w:ins>
      <w:del w:id="37" w:author="Terry Plank" w:date="2017-11-28T14:21:00Z">
        <w:r w:rsidDel="00314DB2">
          <w:delText xml:space="preserve"> </w:delText>
        </w:r>
      </w:del>
      <w:r>
        <w:t xml:space="preserve">olivine extremely rapidly, </w:t>
      </w:r>
      <w:del w:id="38" w:author="Terry Plank" w:date="2017-11-28T14:21:00Z">
        <w:r w:rsidDel="00314DB2">
          <w:delText>which suggests that octahedral Ti must be initially present and so may effect the speed at which H</w:delText>
        </w:r>
        <w:r w:rsidDel="00314DB2">
          <w:rPr>
            <w:vertAlign w:val="superscript"/>
          </w:rPr>
          <w:delText>+</w:delText>
        </w:r>
        <w:r w:rsidDel="00314DB2">
          <w:delText xml:space="preserve"> may enter an olivine</w:delText>
        </w:r>
      </w:del>
      <w:ins w:id="39" w:author="Terry Plank" w:date="2017-11-28T14:21:00Z">
        <w:r w:rsidR="00314DB2">
          <w:t>at a rate previously asc</w:t>
        </w:r>
      </w:ins>
      <w:ins w:id="40" w:author="Terry Plank" w:date="2017-11-28T16:02:00Z">
        <w:r w:rsidR="004B0D38">
          <w:t>r</w:t>
        </w:r>
      </w:ins>
      <w:ins w:id="41" w:author="Terry Plank" w:date="2017-11-28T14:21:00Z">
        <w:r w:rsidR="00314DB2">
          <w:t>ibed to proton-polaron diffusion</w:t>
        </w:r>
      </w:ins>
      <w:r>
        <w:t xml:space="preserve">. (2) </w:t>
      </w:r>
      <w:del w:id="42" w:author="Terry Plank" w:date="2017-11-28T15:51:00Z">
        <w:r w:rsidDel="0095595E">
          <w:delText>Chang</w:delText>
        </w:r>
      </w:del>
      <w:del w:id="43" w:author="Terry Plank" w:date="2017-11-28T14:22:00Z">
        <w:r w:rsidDel="00314DB2">
          <w:delText>es</w:delText>
        </w:r>
      </w:del>
      <w:del w:id="44" w:author="Terry Plank" w:date="2017-11-28T15:51:00Z">
        <w:r w:rsidDel="0095595E">
          <w:delText xml:space="preserve"> </w:delText>
        </w:r>
      </w:del>
      <w:del w:id="45" w:author="Terry Plank" w:date="2017-11-28T14:25:00Z">
        <w:r w:rsidDel="00A516F5">
          <w:delText xml:space="preserve">in </w:delText>
        </w:r>
      </w:del>
      <w:del w:id="46" w:author="Terry Plank" w:date="2017-11-28T15:51:00Z">
        <w:r w:rsidDel="0095595E">
          <w:delText>both</w:delText>
        </w:r>
      </w:del>
      <w:ins w:id="47" w:author="Terry Plank" w:date="2017-11-28T15:51:00Z">
        <w:r w:rsidR="0095595E">
          <w:t>The rate of H+ loss from specific IR-peaks, and in bulk, may change with progressive dehydration</w:t>
        </w:r>
      </w:ins>
      <w:ins w:id="48" w:author="Terry Plank" w:date="2017-11-28T15:52:00Z">
        <w:r w:rsidR="0095595E">
          <w:t xml:space="preserve"> due to the</w:t>
        </w:r>
      </w:ins>
      <w:r>
        <w:t xml:space="preserve"> </w:t>
      </w:r>
      <w:del w:id="49" w:author="Terry Plank" w:date="2017-11-28T15:52:00Z">
        <w:r w:rsidDel="0095595E">
          <w:delText>bulk H</w:delText>
        </w:r>
        <w:r w:rsidDel="0095595E">
          <w:rPr>
            <w:vertAlign w:val="superscript"/>
          </w:rPr>
          <w:delText>+</w:delText>
        </w:r>
        <w:r w:rsidDel="0095595E">
          <w:delText xml:space="preserve"> and peak</w:delText>
        </w:r>
      </w:del>
      <w:del w:id="50" w:author="Terry Plank" w:date="2017-11-28T14:23:00Z">
        <w:r w:rsidDel="00314DB2">
          <w:delText xml:space="preserve">-specific diffusivities during </w:delText>
        </w:r>
      </w:del>
      <w:del w:id="51" w:author="Terry Plank" w:date="2017-11-28T14:24:00Z">
        <w:r w:rsidDel="00A516F5">
          <w:delText xml:space="preserve">dehydration </w:delText>
        </w:r>
      </w:del>
      <w:del w:id="52" w:author="Terry Plank" w:date="2017-11-28T15:52:00Z">
        <w:r w:rsidDel="0095595E">
          <w:delText xml:space="preserve">are related primarily to the </w:delText>
        </w:r>
      </w:del>
      <w:r>
        <w:t>buildup of Fe</w:t>
      </w:r>
      <w:r>
        <w:rPr>
          <w:vertAlign w:val="superscript"/>
        </w:rPr>
        <w:t>3+</w:t>
      </w:r>
      <w:r>
        <w:t xml:space="preserve"> and redistribution of the defects, particularly the rehydration of [Ti]. (3) The following Arrhenius laws appear to apply to bulk H</w:t>
      </w:r>
      <w:r>
        <w:rPr>
          <w:vertAlign w:val="superscript"/>
        </w:rPr>
        <w:t>+</w:t>
      </w:r>
      <w:r>
        <w:t xml:space="preserve"> diffusion out of most</w:t>
      </w:r>
      <w:ins w:id="53" w:author="Terry Plank" w:date="2017-11-28T15:52:00Z">
        <w:r w:rsidR="0095595E">
          <w:t xml:space="preserve"> natural</w:t>
        </w:r>
      </w:ins>
      <w:r>
        <w:t xml:space="preserve"> olivines</w:t>
      </w:r>
      <w:ins w:id="54" w:author="Terry Plank" w:date="2017-11-28T16:02:00Z">
        <w:r w:rsidR="004B0D38">
          <w:t xml:space="preserve"> that have been studied experimentally and</w:t>
        </w:r>
      </w:ins>
      <w:r>
        <w:t xml:space="preserve"> </w:t>
      </w:r>
      <w:del w:id="55" w:author="Terry Plank" w:date="2017-11-28T16:04:00Z">
        <w:r w:rsidDel="004B0D38">
          <w:delText xml:space="preserve">during </w:delText>
        </w:r>
      </w:del>
      <w:ins w:id="56" w:author="Terry Plank" w:date="2017-11-28T16:04:00Z">
        <w:r w:rsidR="004B0D38">
          <w:t xml:space="preserve">naturally </w:t>
        </w:r>
      </w:ins>
      <w:del w:id="57" w:author="Terry Plank" w:date="2017-11-28T16:04:00Z">
        <w:r w:rsidDel="004B0D38">
          <w:delText>decompression</w:delText>
        </w:r>
      </w:del>
      <w:ins w:id="58" w:author="Terry Plank" w:date="2017-11-28T16:04:00Z">
        <w:r w:rsidR="004B0D38">
          <w:t xml:space="preserve">decompression </w:t>
        </w:r>
      </w:ins>
      <w:ins w:id="59" w:author="Terry Plank" w:date="2017-11-28T16:03:00Z">
        <w:r w:rsidR="004B0D38">
          <w:t>(including the natural</w:t>
        </w:r>
      </w:ins>
      <w:ins w:id="60" w:author="Terry Plank" w:date="2017-11-28T16:04:00Z">
        <w:r w:rsidR="004B0D38">
          <w:t xml:space="preserve"> Kilauea</w:t>
        </w:r>
      </w:ins>
      <w:ins w:id="61" w:author="Terry Plank" w:date="2017-11-28T16:03:00Z">
        <w:r w:rsidR="004B0D38">
          <w:t xml:space="preserve"> Iki </w:t>
        </w:r>
      </w:ins>
      <w:ins w:id="62" w:author="Terry Plank" w:date="2017-11-28T16:04:00Z">
        <w:r w:rsidR="004B0D38">
          <w:t>crystal measured</w:t>
        </w:r>
      </w:ins>
      <w:ins w:id="63" w:author="Terry Plank" w:date="2017-11-28T16:03:00Z">
        <w:r w:rsidR="004B0D38">
          <w:t xml:space="preserve"> here)</w:t>
        </w:r>
      </w:ins>
      <w:r>
        <w:t>: D</w:t>
      </w:r>
      <w:r>
        <w:rPr>
          <w:i/>
          <w:iCs/>
          <w:vertAlign w:val="subscript"/>
        </w:rPr>
        <w:t>a</w:t>
      </w:r>
      <w:r>
        <w:t xml:space="preserve"> = 10</w:t>
      </w:r>
      <w:r>
        <w:rPr>
          <w:vertAlign w:val="superscript"/>
        </w:rPr>
        <w:t>-5.4</w:t>
      </w:r>
      <w:r>
        <w:t>*exp(130/ RT); D</w:t>
      </w:r>
      <w:r>
        <w:rPr>
          <w:i/>
          <w:iCs/>
          <w:vertAlign w:val="subscript"/>
        </w:rPr>
        <w:t>b</w:t>
      </w:r>
      <w:r>
        <w:t xml:space="preserve"> = 10</w:t>
      </w:r>
      <w:r>
        <w:rPr>
          <w:vertAlign w:val="superscript"/>
        </w:rPr>
        <w:t>-6.9</w:t>
      </w:r>
      <w:r>
        <w:t>exp(130/RT); and D</w:t>
      </w:r>
      <w:r>
        <w:rPr>
          <w:i/>
          <w:iCs/>
          <w:vertAlign w:val="subscript"/>
        </w:rPr>
        <w:t>c</w:t>
      </w:r>
      <w:r>
        <w:t xml:space="preserve"> = 10</w:t>
      </w:r>
      <w:r>
        <w:rPr>
          <w:vertAlign w:val="superscript"/>
        </w:rPr>
        <w:t>-6.6</w:t>
      </w:r>
      <w:r>
        <w:t>exp(130/RT), where R is the gas constant; the units of the diffusivities (D) are in m</w:t>
      </w:r>
      <w:r>
        <w:rPr>
          <w:vertAlign w:val="superscript"/>
        </w:rPr>
        <w:t>2</w:t>
      </w:r>
      <w:r>
        <w:t xml:space="preserve">/s; and the activation energy is 130 kJ/mol. </w:t>
      </w:r>
      <w:ins w:id="64" w:author="Terry Plank" w:date="2017-11-28T15:53:00Z">
        <w:r w:rsidR="0095595E">
          <w:t xml:space="preserve">This rate is </w:t>
        </w:r>
      </w:ins>
      <w:ins w:id="65" w:author="Terry Plank" w:date="2017-11-28T15:55:00Z">
        <w:r w:rsidR="0095595E">
          <w:t>slower than proton-polaron but faster than proton-metal vacancy diffusion.</w:t>
        </w:r>
      </w:ins>
      <w:ins w:id="66" w:author="Terry Plank" w:date="2017-11-28T15:53:00Z">
        <w:r w:rsidR="0095595E">
          <w:t xml:space="preserve"> </w:t>
        </w:r>
      </w:ins>
      <w:r>
        <w:t>However, the results also show that diffusivities may change over ti</w:t>
      </w:r>
      <w:bookmarkStart w:id="67" w:name="__DdeLink__8196_908293503111111111111111"/>
      <w:bookmarkEnd w:id="67"/>
      <w:r>
        <w:t xml:space="preserve">me, and </w:t>
      </w:r>
      <w:del w:id="68" w:author="Terry Plank" w:date="2017-11-27T13:57:00Z">
        <w:r w:rsidDel="000B54A5">
          <w:delText xml:space="preserve">great </w:delText>
        </w:r>
      </w:del>
      <w:ins w:id="69" w:author="Terry Plank" w:date="2017-11-27T13:57:00Z">
        <w:r w:rsidR="000B54A5">
          <w:t xml:space="preserve">the </w:t>
        </w:r>
      </w:ins>
      <w:r>
        <w:t>potential exists for deviation from these estimated generic Arrhenius laws as a result of differences among olivines in their point defect structures and how the H</w:t>
      </w:r>
      <w:r>
        <w:rPr>
          <w:vertAlign w:val="superscript"/>
        </w:rPr>
        <w:t>+</w:t>
      </w:r>
      <w:r>
        <w:t xml:space="preserve"> is incorporated.</w:t>
      </w:r>
    </w:p>
    <w:p w14:paraId="4FFC79B0" w14:textId="77777777" w:rsidR="00F6765F" w:rsidRDefault="00BE06EE">
      <w:pPr>
        <w:pStyle w:val="Heading1"/>
      </w:pPr>
      <w:r>
        <w:lastRenderedPageBreak/>
        <w:t>Introduction</w:t>
      </w:r>
    </w:p>
    <w:p w14:paraId="23D52231" w14:textId="44D1E045" w:rsidR="00F6765F" w:rsidRDefault="00BE06EE">
      <w:r>
        <w:t xml:space="preserve">The diffusivity of hydrogen in olivine is a fundamental physical quantity critical for understanding a wide range of earth and planetary processes. Hydrogen can affect global-scale phenomenon such as melting relations and </w:t>
      </w:r>
      <w:ins w:id="70" w:author="Terry Plank" w:date="2017-11-28T16:05:00Z">
        <w:r w:rsidR="004B0D38">
          <w:t xml:space="preserve">rock </w:t>
        </w:r>
      </w:ins>
      <w:r>
        <w:t xml:space="preserve">strength, and so in turn may control mantle rheology and the occurrence of plate tectonics </w:t>
      </w:r>
      <w:r>
        <w:fldChar w:fldCharType="begin"/>
      </w:r>
      <w:r>
        <w:instrText>ADDIN ZOTERO_ITEM CSL_CITATION {"citationID":"W7cVYNSS","properties":{"formattedCitation":"(Keppler and Smyth 2006; Bell and Rossman 1992)","plainCitation":"(Keppler and Smyth 2006; Bell and Rossman 1992)"},"citationItems":[{"id":482,"uris":["http://zotero.org/users/3117169/items/6HI5I7W7"],"uri":["http://zotero.org/users/3117169/items/6HI5I7W7"],"itemData":{"id":482,"type":"book","title":"Water in nominally anhydrous minerals","collection-title":"Reviews in mineralogy and geochemistry","publisher":"Mineralogical Society of America","volume":"62","shortTitle":"Water in nominally anhydrous minerals","collection-editor":[{"family":"Rosso","given":"Jodi J."}],"author":[{"family":"Keppler","given":"Hans"},{"family":"Smyth","given":"Joseph R."}],"issued":{"date-parts":[["2006"]]}}},{"id":1339,"uris":["http://zotero.org/users/3117169/items/PTI5C3A4"],"uri":["http://zotero.org/users/3117169/items/PTI5C3A4"],"itemData":{"id":1339,"type":"article-journal","title":"Water in Earth's mantle: The role of nominally anhydrous minerals","container-title":"Science","page":"1391-1397","volume":"255","issue":"5050","archive_location":"WOS:A1992HH74400043","abstract":"Most minerals of Earth's upper mantle contain small amounts of hydrogen, structurally bound as hydroxyl (OH). The OH concentration in each mineral species is variable, in some cases reflecting the geological environment of mineral formation. Of the major mantle minerals, pyroxenes are the most hydrous, typically containing approximately 200 to 500 parts per million H2O by weight, and probably dominate the water budget and hydrogen geochemistry of mantle rocks that do not contain a hydrous phase. Garnets and olivines commonly contain approximately 1 to 50 parts per million. Nominally anhydrous minerals constitute a significant reservoir for mantle hydrogen, possibly accommodating all water in the depleted mantle and providing a possible mechanism to recycle water from Earth's surface into the deep mantle.","DOI":"10.1126/science.255.5050.1391","ISSN":"0036-8075","shortTitle":"Water in Earth's mantle: The role of nominally anhydrous minerals","author":[{"family":"Bell","given":"D. R."},{"family":"Rossman","given":"G. R."}],"issued":{"date-parts":[["1992",3]]}}}],"schema":"https://github.com/citation-style-language/schema/raw/master/csl-citation.json"}</w:instrText>
      </w:r>
      <w:r>
        <w:fldChar w:fldCharType="separate"/>
      </w:r>
      <w:bookmarkStart w:id="71" w:name="__Fieldmark__64_208418766"/>
      <w:r>
        <w:t>(</w:t>
      </w:r>
      <w:bookmarkStart w:id="72" w:name="__Fieldmark__64_2403155824"/>
      <w:r>
        <w:t>K</w:t>
      </w:r>
      <w:bookmarkStart w:id="73" w:name="__Fieldmark__64_545160095"/>
      <w:r>
        <w:t>e</w:t>
      </w:r>
      <w:bookmarkStart w:id="74" w:name="__Fieldmark__66_1417665735"/>
      <w:r>
        <w:t>p</w:t>
      </w:r>
      <w:bookmarkStart w:id="75" w:name="__Fieldmark__79_3310317172"/>
      <w:r>
        <w:t>p</w:t>
      </w:r>
      <w:bookmarkStart w:id="76" w:name="__Fieldmark__147_2505137388"/>
      <w:r>
        <w:t>l</w:t>
      </w:r>
      <w:bookmarkStart w:id="77" w:name="__Fieldmark__102_1561598236"/>
      <w:r>
        <w:t>e</w:t>
      </w:r>
      <w:bookmarkStart w:id="78" w:name="__Fieldmark__97_2280461051"/>
      <w:r>
        <w:t>r</w:t>
      </w:r>
      <w:bookmarkStart w:id="79" w:name="__Fieldmark__46_908293503"/>
      <w:r>
        <w:t xml:space="preserve"> </w:t>
      </w:r>
      <w:bookmarkStart w:id="80" w:name="__Fieldmark__7095_1777031281"/>
      <w:r>
        <w:t>a</w:t>
      </w:r>
      <w:bookmarkStart w:id="81" w:name="__Fieldmark__91_2048093008"/>
      <w:r>
        <w:t>n</w:t>
      </w:r>
      <w:bookmarkStart w:id="82" w:name="__Fieldmark__59_527255555"/>
      <w:r>
        <w:t>d</w:t>
      </w:r>
      <w:bookmarkStart w:id="83" w:name="__Fieldmark__5_3642959469"/>
      <w:r>
        <w:t xml:space="preserve"> </w:t>
      </w:r>
      <w:bookmarkStart w:id="84" w:name="__Fieldmark__5_2362112943"/>
      <w:r>
        <w:t>S</w:t>
      </w:r>
      <w:bookmarkStart w:id="85" w:name="__Fieldmark__5_2049629825"/>
      <w:r>
        <w:t>m</w:t>
      </w:r>
      <w:bookmarkStart w:id="86" w:name="__Fieldmark__5_687217606"/>
      <w:r>
        <w:t>y</w:t>
      </w:r>
      <w:bookmarkStart w:id="87" w:name="__Fieldmark__5_2209115713"/>
      <w:r>
        <w:t>t</w:t>
      </w:r>
      <w:bookmarkStart w:id="88" w:name="__Fieldmark__7_1105856583"/>
      <w:r>
        <w:t>h</w:t>
      </w:r>
      <w:bookmarkStart w:id="89" w:name="__Fieldmark__5_1929513578"/>
      <w:r>
        <w:t xml:space="preserve"> </w:t>
      </w:r>
      <w:bookmarkStart w:id="90" w:name="__Fieldmark__5_739104655"/>
      <w:r>
        <w:t>2</w:t>
      </w:r>
      <w:bookmarkStart w:id="91" w:name="__Fieldmark__5_462321902"/>
      <w:r>
        <w:t>0</w:t>
      </w:r>
      <w:bookmarkStart w:id="92" w:name="__Fieldmark__5_948816634"/>
      <w:r>
        <w:t>0</w:t>
      </w:r>
      <w:bookmarkStart w:id="93" w:name="__Fieldmark__5_2312622389"/>
      <w:r>
        <w:t>6</w:t>
      </w:r>
      <w:bookmarkStart w:id="94" w:name="__Fieldmark__5_2161409428"/>
      <w:r>
        <w:t>;</w:t>
      </w:r>
      <w:bookmarkStart w:id="95" w:name="__Fieldmark__5_188299688"/>
      <w:r>
        <w:t xml:space="preserve"> </w:t>
      </w:r>
      <w:bookmarkStart w:id="96" w:name="__Fieldmark__5_1216455718"/>
      <w:r>
        <w:t>B</w:t>
      </w:r>
      <w:bookmarkStart w:id="97" w:name="__Fieldmark__5_649753871"/>
      <w:r>
        <w:t>e</w:t>
      </w:r>
      <w:bookmarkStart w:id="98" w:name="__Fieldmark__5_2534479100"/>
      <w:r>
        <w:t>l</w:t>
      </w:r>
      <w:bookmarkStart w:id="99" w:name="__Fieldmark__5_1692434574"/>
      <w:r>
        <w:t>l</w:t>
      </w:r>
      <w:bookmarkStart w:id="100" w:name="__Fieldmark__5_148202576"/>
      <w:r>
        <w:t xml:space="preserve"> </w:t>
      </w:r>
      <w:bookmarkStart w:id="101" w:name="__Fieldmark__1577_2994147849"/>
      <w:r>
        <w:t>a</w:t>
      </w:r>
      <w:bookmarkStart w:id="102" w:name="__Fieldmark__5_3231691474"/>
      <w:r>
        <w:t>n</w:t>
      </w:r>
      <w:bookmarkStart w:id="103" w:name="__Fieldmark__5_3149341642"/>
      <w:r>
        <w:t>d</w:t>
      </w:r>
      <w:bookmarkStart w:id="104" w:name="__Fieldmark__5_4213078475"/>
      <w:r>
        <w:t xml:space="preserve"> </w:t>
      </w:r>
      <w:bookmarkStart w:id="105" w:name="__Fieldmark__5_4019975519"/>
      <w:r>
        <w:t>R</w:t>
      </w:r>
      <w:bookmarkStart w:id="106" w:name="__Fieldmark__5_3852820974"/>
      <w:r>
        <w:t>o</w:t>
      </w:r>
      <w:bookmarkStart w:id="107" w:name="__Fieldmark__5_3917936936"/>
      <w:r>
        <w:t>s</w:t>
      </w:r>
      <w:bookmarkStart w:id="108" w:name="__Fieldmark__5_3265051427"/>
      <w:r>
        <w:t>s</w:t>
      </w:r>
      <w:bookmarkStart w:id="109" w:name="__Fieldmark__5_837005789"/>
      <w:r>
        <w:t>m</w:t>
      </w:r>
      <w:bookmarkStart w:id="110" w:name="__Fieldmark__5_3470823330"/>
      <w:r>
        <w:t>a</w:t>
      </w:r>
      <w:bookmarkStart w:id="111" w:name="__Fieldmark__5_2630548144"/>
      <w:r>
        <w:t>n</w:t>
      </w:r>
      <w:bookmarkStart w:id="112" w:name="__Fieldmark__2397_2304565098"/>
      <w:r>
        <w:t xml:space="preserve"> </w:t>
      </w:r>
      <w:bookmarkStart w:id="113" w:name="__Fieldmark__11_2304565098"/>
      <w:r>
        <w:t>1992)</w:t>
      </w:r>
      <w:r>
        <w:fldChar w:fldCharType="end"/>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t xml:space="preserve">. Accurate knowledge of the diffusivity of hydrogen also has great potential to serve as a chronometer to determine magma ascent times from hydrogen diffusion profiles in olivine phenocrysts </w:t>
      </w:r>
      <w:r>
        <w:fldChar w:fldCharType="begin"/>
      </w:r>
      <w:r>
        <w:instrText>ADDIN ZOTERO_ITEM CSL_CITATION {"citationID":"0n6WqS1V","properties":{"formattedCitation":"(Rosen 2016)","plainCitation":"(Rosen 2016)"},"citationItems":[{"id":2953,"uris":["http://zotero.org/users/3117169/items/8BMTK5TI"],"uri":["http://zotero.org/users/3117169/items/8BMTK5TI"],"itemData":{"id":2953,"type":"article-journal","title":"Crystal clocks","container-title":"Science","page":"822-825","volume":"354","issue":"6314","source":"science.sciencemag.org","abstract":"Crystals in volcanic rocks contain clocks that offer clues to the volcano's plumbing and past behavior. The technique, called diffusion chronometry, is catching on among volcanologists. It depends on understanding how the crystals grew out of a magma soup deep underground, accreting layers that bear witness to pulses of magma. By measuring the amount of chemical smudging at the interfaces between the layers, scientists can calculate the time the crystal sat below ground between magma pulses. Already, the few researchers adept at using diffusion chronometry have found that magma can tear through the crust at searing velocities, and that volcanoes can gurgle to life in a geologic instant. Instead of taking centuries or millennia, these processes can unfold in a matter of decades or years, and sometimes even months. The results help explain why geophysicists haven't found simmering pots of liquid magma beneath volcanoes, and why some eruptions are more violent than others.\nHow smudged crystals offer windows into a volcano's eruptive past.\nHow smudged crystals offer windows into a volcano's eruptive past.","DOI":"10.1126/science.354.6314.822","ISSN":"0036-8075, 1095-9203","note":"PMID: 27856862","language":"en","author":[{"family":"Rosen","given":"Julia"}],"issued":{"date-parts":[["2016",11,18]]}}}],"schema":"https://github.com/citation-style-language/schema/raw/master/csl-citation.json"}</w:instrText>
      </w:r>
      <w:r>
        <w:fldChar w:fldCharType="separate"/>
      </w:r>
      <w:bookmarkStart w:id="114" w:name="__Fieldmark__235_208418766"/>
      <w:r>
        <w:t>(</w:t>
      </w:r>
      <w:bookmarkStart w:id="115" w:name="__Fieldmark__231_2403155824"/>
      <w:del w:id="116" w:author="Terry Plank" w:date="2017-11-28T16:05:00Z">
        <w:r w:rsidDel="004B0D38">
          <w:delText>R</w:delText>
        </w:r>
        <w:bookmarkStart w:id="117" w:name="__Fieldmark__227_545160095"/>
        <w:r w:rsidDel="004B0D38">
          <w:delText>o</w:delText>
        </w:r>
        <w:bookmarkStart w:id="118" w:name="__Fieldmark__225_1417665735"/>
        <w:r w:rsidDel="004B0D38">
          <w:delText>s</w:delText>
        </w:r>
        <w:bookmarkStart w:id="119" w:name="__Fieldmark__234_3310317172"/>
        <w:r w:rsidDel="004B0D38">
          <w:delText>e</w:delText>
        </w:r>
        <w:bookmarkStart w:id="120" w:name="__Fieldmark__301_2505137388"/>
        <w:r w:rsidDel="004B0D38">
          <w:delText>n</w:delText>
        </w:r>
        <w:bookmarkStart w:id="121" w:name="__Fieldmark__249_1561598236"/>
        <w:r w:rsidDel="004B0D38">
          <w:delText xml:space="preserve"> </w:delText>
        </w:r>
      </w:del>
      <w:bookmarkStart w:id="122" w:name="__Fieldmark__240_2280461051"/>
      <w:ins w:id="123" w:author="Terry Plank" w:date="2017-11-28T16:05:00Z">
        <w:r w:rsidR="004B0D38">
          <w:t>Demouchy, et al., 2006</w:t>
        </w:r>
      </w:ins>
      <w:del w:id="124" w:author="Terry Plank" w:date="2017-11-28T16:05:00Z">
        <w:r w:rsidDel="004B0D38">
          <w:delText>2</w:delText>
        </w:r>
        <w:bookmarkStart w:id="125" w:name="__Fieldmark__185_908293503"/>
        <w:r w:rsidDel="004B0D38">
          <w:delText>0</w:delText>
        </w:r>
        <w:bookmarkStart w:id="126" w:name="__Fieldmark__7230_1777031281"/>
        <w:r w:rsidDel="004B0D38">
          <w:delText>1</w:delText>
        </w:r>
        <w:bookmarkStart w:id="127" w:name="__Fieldmark__222_2048093008"/>
        <w:r w:rsidDel="004B0D38">
          <w:delText>6</w:delText>
        </w:r>
      </w:del>
      <w:bookmarkStart w:id="128" w:name="__Fieldmark__186_527255555"/>
      <w:r>
        <w:t>)</w:t>
      </w:r>
      <w:bookmarkStart w:id="129" w:name="__Fieldmark__128_3642959469"/>
      <w:r>
        <w:fldChar w:fldCharType="end"/>
      </w:r>
      <w:bookmarkStart w:id="130" w:name="__Fieldmark__120_2049629825"/>
      <w:bookmarkStart w:id="131" w:name="__Fieldmark__112_2209115713"/>
      <w:bookmarkStart w:id="132" w:name="__Fieldmark__104_1929513578"/>
      <w:bookmarkStart w:id="133" w:name="__Fieldmark__96_462321902"/>
      <w:bookmarkStart w:id="134" w:name="__Fieldmark__88_2312622389"/>
      <w:bookmarkStart w:id="135" w:name="__Fieldmark__80_188299688"/>
      <w:bookmarkStart w:id="136" w:name="__Fieldmark__72_649753871"/>
      <w:bookmarkStart w:id="137" w:name="__Fieldmark__64_1692434574"/>
      <w:bookmarkStart w:id="138" w:name="__Fieldmark__1628_2994147849"/>
      <w:bookmarkStart w:id="139" w:name="__Fieldmark__48_3149341642"/>
      <w:bookmarkStart w:id="140" w:name="__Fieldmark__40_4019975519"/>
      <w:bookmarkStart w:id="141" w:name="__Fieldmark__32_3917936936"/>
      <w:bookmarkStart w:id="142" w:name="__Fieldmark__24_837005789"/>
      <w:bookmarkStart w:id="143" w:name="__Fieldmark__16_2630548144"/>
      <w:bookmarkStart w:id="144" w:name="__Fieldmark__22_2304565098"/>
      <w:bookmarkStart w:id="145" w:name="__Fieldmark__2404_2304565098"/>
      <w:bookmarkStart w:id="146" w:name="__Fieldmark__20_3470823330"/>
      <w:bookmarkStart w:id="147" w:name="__Fieldmark__28_3265051427"/>
      <w:bookmarkStart w:id="148" w:name="__Fieldmark__36_3852820974"/>
      <w:bookmarkStart w:id="149" w:name="__Fieldmark__44_4213078475"/>
      <w:bookmarkStart w:id="150" w:name="__Fieldmark__52_3231691474"/>
      <w:bookmarkStart w:id="151" w:name="__Fieldmark__60_148202576"/>
      <w:bookmarkStart w:id="152" w:name="__Fieldmark__68_2534479100"/>
      <w:bookmarkStart w:id="153" w:name="__Fieldmark__76_1216455718"/>
      <w:bookmarkStart w:id="154" w:name="__Fieldmark__84_2161409428"/>
      <w:bookmarkStart w:id="155" w:name="__Fieldmark__92_948816634"/>
      <w:bookmarkStart w:id="156" w:name="__Fieldmark__100_739104655"/>
      <w:bookmarkStart w:id="157" w:name="__Fieldmark__110_1105856583"/>
      <w:bookmarkStart w:id="158" w:name="__Fieldmark__116_687217606"/>
      <w:bookmarkStart w:id="159" w:name="__Fieldmark__124_2362112943"/>
      <w:bookmarkEnd w:id="114"/>
      <w:bookmarkEnd w:id="115"/>
      <w:bookmarkEnd w:id="117"/>
      <w:bookmarkEnd w:id="118"/>
      <w:bookmarkEnd w:id="119"/>
      <w:bookmarkEnd w:id="120"/>
      <w:bookmarkEnd w:id="121"/>
      <w:bookmarkEnd w:id="122"/>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r>
        <w:t>. Because of its close thermodynamic relationship to water and the bonds that H</w:t>
      </w:r>
      <w:r>
        <w:rPr>
          <w:vertAlign w:val="superscript"/>
        </w:rPr>
        <w:t>+</w:t>
      </w:r>
      <w:r>
        <w:t xml:space="preserve"> forms with oxygen within the olivine structure, hydrogen incorporated in olivine and other nominally anhydrous minerals is sometimes referred to as “water” or “hydroxyl”. Here we will primarily refer to this species as H</w:t>
      </w:r>
      <w:r>
        <w:rPr>
          <w:vertAlign w:val="superscript"/>
        </w:rPr>
        <w:t>+</w:t>
      </w:r>
      <w:r>
        <w:t>.</w:t>
      </w:r>
    </w:p>
    <w:p w14:paraId="428D6FB1" w14:textId="77777777" w:rsidR="00F6765F" w:rsidRDefault="00BE06EE">
      <w:r>
        <w:t>H</w:t>
      </w:r>
      <w:r>
        <w:rPr>
          <w:vertAlign w:val="superscript"/>
        </w:rPr>
        <w:t>+</w:t>
      </w:r>
      <w:r>
        <w:t xml:space="preserve"> may be incorporated into the olivine lattice in a variety of ways that can be distinguished by differences in the absorbance of the O-H bonds as measured by Fourier transform infrared spectroscopy (FTIR) </w:t>
      </w:r>
      <w:r>
        <w:fldChar w:fldCharType="begin"/>
      </w:r>
      <w:r>
        <w:instrText>ADDIN ZOTERO_ITEM CSL_CITATION {"citationID":"Dd0Zwii6","properties":{"formattedCitation":"(Berry et al. 2005; Ingrin et al. 2013)","plainCitation":"(Berry et al. 2005; Ingrin et al. 2013)"},"citationItems":[{"id":967,"uris":["http://zotero.org/users/3117169/items/GA9ABQZ4"],"uri":["http://zotero.org/users/3117169/items/GA9ABQZ4"],"itemData":{"id":967,"type":"article-journal","title":"Fingerprinting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J."}],"issued":{"date-parts":[["2005",11]]}}},{"id":313,"uris":["http://zotero.org/users/3117169/items/3D3QECQT"],"uri":["http://zotero.org/users/3117169/items/3D3QECQT"],"itemData":{"id":313,"type":"article-journal","title":"Low-temperature evolution of OH bands in synthetic forsterite, implication for the nature of H defects at high pressure","container-title":"Physics and Chemistry of Minerals","page":"499-510","volume":"40","issue":"6","archive_location":"WOS:000319771000005","DOI":"10.1007/s00269-013-0587-3","ISSN":"0342-1791","shortTitle":"Low-temperature evolution of OH bands in synthetic forsterite, implication for the nature of H defects at high pressure","author":[{"family":"Ingrin","given":"J."},{"family":"Liu","given":"J."},{"family":"Depecker","given":"C."},{"family":"Kohn","given":"S. C."},{"family":"Balan","given":"E."},{"family":"Grant","given":"K. J."}],"issued":{"date-parts":[["2013",6]]}}}],"schema":"https://github.com/citation-style-language/schema/raw/master/csl-citation.json"}</w:instrText>
      </w:r>
      <w:r>
        <w:fldChar w:fldCharType="separate"/>
      </w:r>
      <w:bookmarkStart w:id="160" w:name="__Fieldmark__384_208418766"/>
      <w:r>
        <w:t>(</w:t>
      </w:r>
      <w:bookmarkStart w:id="161" w:name="__Fieldmark__377_2403155824"/>
      <w:r>
        <w:t>B</w:t>
      </w:r>
      <w:bookmarkStart w:id="162" w:name="__Fieldmark__370_545160095"/>
      <w:r>
        <w:t>e</w:t>
      </w:r>
      <w:bookmarkStart w:id="163" w:name="__Fieldmark__365_1417665735"/>
      <w:r>
        <w:t>r</w:t>
      </w:r>
      <w:bookmarkStart w:id="164" w:name="__Fieldmark__371_3310317172"/>
      <w:r>
        <w:t>r</w:t>
      </w:r>
      <w:bookmarkStart w:id="165" w:name="__Fieldmark__445_2505137388"/>
      <w:r>
        <w:t>y</w:t>
      </w:r>
      <w:bookmarkStart w:id="166" w:name="__Fieldmark__386_1561598236"/>
      <w:r>
        <w:t xml:space="preserve"> </w:t>
      </w:r>
      <w:bookmarkStart w:id="167" w:name="__Fieldmark__394_2280461051"/>
      <w:r>
        <w:t>e</w:t>
      </w:r>
      <w:bookmarkStart w:id="168" w:name="__Fieldmark__306_908293503"/>
      <w:r>
        <w:t>t</w:t>
      </w:r>
      <w:bookmarkStart w:id="169" w:name="__Fieldmark__7348_1777031281"/>
      <w:r>
        <w:t xml:space="preserve"> </w:t>
      </w:r>
      <w:bookmarkStart w:id="170" w:name="__Fieldmark__337_2048093008"/>
      <w:r>
        <w:t>a</w:t>
      </w:r>
      <w:bookmarkStart w:id="171" w:name="__Fieldmark__298_527255555"/>
      <w:r>
        <w:t>l</w:t>
      </w:r>
      <w:bookmarkStart w:id="172" w:name="__Fieldmark__237_3642959469"/>
      <w:r>
        <w:t>.</w:t>
      </w:r>
      <w:bookmarkStart w:id="173" w:name="__Fieldmark__230_2362112943"/>
      <w:r>
        <w:t xml:space="preserve"> </w:t>
      </w:r>
      <w:bookmarkStart w:id="174" w:name="__Fieldmark__223_2049629825"/>
      <w:r>
        <w:t>2</w:t>
      </w:r>
      <w:bookmarkStart w:id="175" w:name="__Fieldmark__216_687217606"/>
      <w:r>
        <w:t>0</w:t>
      </w:r>
      <w:bookmarkStart w:id="176" w:name="__Fieldmark__209_2209115713"/>
      <w:r>
        <w:t>0</w:t>
      </w:r>
      <w:bookmarkStart w:id="177" w:name="__Fieldmark__204_1105856583"/>
      <w:r>
        <w:t>5</w:t>
      </w:r>
      <w:bookmarkStart w:id="178" w:name="__Fieldmark__195_1929513578"/>
      <w:r>
        <w:t>;</w:t>
      </w:r>
      <w:bookmarkStart w:id="179" w:name="__Fieldmark__188_739104655"/>
      <w:r>
        <w:t xml:space="preserve"> </w:t>
      </w:r>
      <w:bookmarkStart w:id="180" w:name="__Fieldmark__181_462321902"/>
      <w:r>
        <w:t>I</w:t>
      </w:r>
      <w:bookmarkStart w:id="181" w:name="__Fieldmark__174_948816634"/>
      <w:r>
        <w:t>n</w:t>
      </w:r>
      <w:bookmarkStart w:id="182" w:name="__Fieldmark__167_2312622389"/>
      <w:r>
        <w:t>g</w:t>
      </w:r>
      <w:bookmarkStart w:id="183" w:name="__Fieldmark__160_2161409428"/>
      <w:r>
        <w:t>r</w:t>
      </w:r>
      <w:bookmarkStart w:id="184" w:name="__Fieldmark__153_188299688"/>
      <w:r>
        <w:t>i</w:t>
      </w:r>
      <w:bookmarkStart w:id="185" w:name="__Fieldmark__146_1216455718"/>
      <w:r>
        <w:t>n</w:t>
      </w:r>
      <w:bookmarkStart w:id="186" w:name="__Fieldmark__139_649753871"/>
      <w:r>
        <w:t xml:space="preserve"> </w:t>
      </w:r>
      <w:bookmarkStart w:id="187" w:name="__Fieldmark__132_2534479100"/>
      <w:r>
        <w:t>e</w:t>
      </w:r>
      <w:bookmarkStart w:id="188" w:name="__Fieldmark__125_1692434574"/>
      <w:r>
        <w:t>t</w:t>
      </w:r>
      <w:bookmarkStart w:id="189" w:name="__Fieldmark__118_148202576"/>
      <w:r>
        <w:t xml:space="preserve"> </w:t>
      </w:r>
      <w:bookmarkStart w:id="190" w:name="__Fieldmark__1683_2994147849"/>
      <w:r>
        <w:t>a</w:t>
      </w:r>
      <w:bookmarkStart w:id="191" w:name="__Fieldmark__103_3231691474"/>
      <w:r>
        <w:t>l</w:t>
      </w:r>
      <w:bookmarkStart w:id="192" w:name="__Fieldmark__95_3149341642"/>
      <w:r>
        <w:t>.</w:t>
      </w:r>
      <w:bookmarkStart w:id="193" w:name="__Fieldmark__87_4213078475"/>
      <w:r>
        <w:t xml:space="preserve"> </w:t>
      </w:r>
      <w:bookmarkStart w:id="194" w:name="__Fieldmark__79_4019975519"/>
      <w:r>
        <w:t>2</w:t>
      </w:r>
      <w:bookmarkStart w:id="195" w:name="__Fieldmark__71_3852820974"/>
      <w:r>
        <w:t>0</w:t>
      </w:r>
      <w:bookmarkStart w:id="196" w:name="__Fieldmark__63_3917936936"/>
      <w:r>
        <w:t>1</w:t>
      </w:r>
      <w:bookmarkStart w:id="197" w:name="__Fieldmark__55_3265051427"/>
      <w:r>
        <w:t>3</w:t>
      </w:r>
      <w:bookmarkStart w:id="198" w:name="__Fieldmark__47_837005789"/>
      <w:r>
        <w:t>)</w:t>
      </w:r>
      <w:bookmarkStart w:id="199" w:name="__Fieldmark__39_3470823330"/>
      <w:r>
        <w:fldChar w:fldCharType="end"/>
      </w:r>
      <w:bookmarkStart w:id="200" w:name="__Fieldmark__2415_2304565098"/>
      <w:bookmarkStart w:id="201" w:name="__Fieldmark__34_2304565098"/>
      <w:bookmarkStart w:id="202" w:name="__Fieldmark__31_2630548144"/>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t>. Broadly, H</w:t>
      </w:r>
      <w:r>
        <w:rPr>
          <w:vertAlign w:val="superscript"/>
        </w:rPr>
        <w:t>+</w:t>
      </w:r>
      <w:r>
        <w:t xml:space="preserve"> defects fall into two categories: relatively high wavenumber peaks associated with silicon vacancies (sometimes called Group I bands) and relatively low wavenumber peaks associated with magnesium vacancies (sometimes called Group II bands). These defects may be represented in more detail using Kröger-Vink notation, in which V is a vacancy, a superscript * Indicates a positive charge relative to an ideal crystal, ‘ indicates a negative charge relative to an ideal crystal, and </w:t>
      </w:r>
      <w:r>
        <w:rPr>
          <w:vertAlign w:val="superscript"/>
        </w:rPr>
        <w:t>x</w:t>
      </w:r>
      <w:r>
        <w:t xml:space="preserve"> no charge difference from an ideal crystal. Subscripts indicate different sites: M for octahedral metal sites, and T for tetrahedral. Atoms that are not involved in any reactions are typically ignored. For simplicity, all equations describing H</w:t>
      </w:r>
      <w:r>
        <w:rPr>
          <w:vertAlign w:val="superscript"/>
        </w:rPr>
        <w:t>+</w:t>
      </w:r>
      <w:r>
        <w:t xml:space="preserve"> incorporation here will assume H</w:t>
      </w:r>
      <w:r>
        <w:rPr>
          <w:vertAlign w:val="superscript"/>
        </w:rPr>
        <w:t>+</w:t>
      </w:r>
      <w:r>
        <w:t xml:space="preserve"> is occupying a related vacancy rather than an interstitial site. For example, the defect that involves a Ti</w:t>
      </w:r>
      <w:r>
        <w:rPr>
          <w:vertAlign w:val="superscript"/>
        </w:rPr>
        <w:t>4+</w:t>
      </w:r>
      <w:r>
        <w:t xml:space="preserve"> on a metal site, 2H</w:t>
      </w:r>
      <w:r>
        <w:rPr>
          <w:vertAlign w:val="superscript"/>
        </w:rPr>
        <w:t>+</w:t>
      </w:r>
      <w:r>
        <w:t>, and a Si vacancy, may be represented in Kroger-Vink notation as (Ti</w:t>
      </w:r>
      <w:r>
        <w:rPr>
          <w:vertAlign w:val="superscript"/>
        </w:rPr>
        <w:t>4+</w:t>
      </w:r>
      <w:r>
        <w:rPr>
          <w:vertAlign w:val="subscript"/>
        </w:rPr>
        <w:t>M</w:t>
      </w:r>
      <w:r>
        <w:t>)</w:t>
      </w:r>
      <w:r>
        <w:rPr>
          <w:vertAlign w:val="superscript"/>
        </w:rPr>
        <w:t>**</w:t>
      </w:r>
      <w:r>
        <w:t>(2H</w:t>
      </w:r>
      <w:r>
        <w:rPr>
          <w:vertAlign w:val="superscript"/>
        </w:rPr>
        <w:t>+</w:t>
      </w:r>
      <w:r>
        <w:rPr>
          <w:vertAlign w:val="subscript"/>
        </w:rPr>
        <w:t>T</w:t>
      </w:r>
      <w:r>
        <w:t xml:space="preserve">)’’.  </w:t>
      </w:r>
      <w:r>
        <w:fldChar w:fldCharType="begin"/>
      </w:r>
      <w:bookmarkStart w:id="203" w:name="__Fieldmark__572_208418766"/>
      <w:r>
        <w:fldChar w:fldCharType="end"/>
      </w:r>
      <w:r>
        <w:fldChar w:fldCharType="begin"/>
      </w:r>
      <w:bookmarkStart w:id="204" w:name="__Fieldmark__577_2403155824"/>
      <w:bookmarkStart w:id="205" w:name="__Fieldmark__575_208418766"/>
      <w:bookmarkEnd w:id="203"/>
      <w:r>
        <w:fldChar w:fldCharType="end"/>
      </w:r>
      <w:bookmarkStart w:id="206" w:name="__Fieldmark__227_1216455718"/>
      <w:bookmarkStart w:id="207" w:name="__Fieldmark__205_2534479100"/>
      <w:bookmarkStart w:id="208" w:name="__Fieldmark__183_148202576"/>
      <w:bookmarkStart w:id="209" w:name="__Fieldmark__160_3231691474"/>
      <w:bookmarkStart w:id="210" w:name="__Fieldmark__136_4213078475"/>
      <w:bookmarkStart w:id="211" w:name="__Fieldmark__112_3852820974"/>
      <w:bookmarkStart w:id="212" w:name="__Fieldmark__88_3265051427"/>
      <w:bookmarkStart w:id="213" w:name="__Fieldmark__64_3470823330"/>
      <w:bookmarkStart w:id="214" w:name="__Fieldmark__2432_2304565098"/>
      <w:bookmarkStart w:id="215" w:name="__Fieldmark__54_2304565098"/>
      <w:bookmarkStart w:id="216" w:name="__Fieldmark__52_2630548144"/>
      <w:bookmarkStart w:id="217" w:name="__Fieldmark__76_837005789"/>
      <w:bookmarkStart w:id="218" w:name="__Fieldmark__100_3917936936"/>
      <w:bookmarkStart w:id="219" w:name="__Fieldmark__124_4019975519"/>
      <w:bookmarkStart w:id="220" w:name="__Fieldmark__148_3149341642"/>
      <w:bookmarkStart w:id="221" w:name="__Fieldmark__1744_2994147849"/>
      <w:bookmarkStart w:id="222" w:name="__Fieldmark__194_1692434574"/>
      <w:bookmarkStart w:id="223" w:name="__Fieldmark__216_649753871"/>
      <w:bookmarkStart w:id="224" w:name="__Fieldmark__238_188299688"/>
      <w:bookmarkStart w:id="225" w:name="__Fieldmark__249_2161409428211111"/>
      <w:bookmarkStart w:id="226" w:name="__Fieldmark__260_2312622389211111"/>
      <w:bookmarkStart w:id="227" w:name="__Fieldmark__271_948816634211111"/>
      <w:bookmarkStart w:id="228" w:name="__Fieldmark__282_462321902211111"/>
      <w:bookmarkStart w:id="229" w:name="__Fieldmark__293_739104655211111"/>
      <w:bookmarkStart w:id="230" w:name="__Fieldmark__304_1929513578211111"/>
      <w:bookmarkStart w:id="231" w:name="__Fieldmark__317_1105856583211111"/>
      <w:bookmarkStart w:id="232" w:name="__Fieldmark__326_2209115713211111"/>
      <w:bookmarkStart w:id="233" w:name="__Fieldmark__337_687217606211111"/>
      <w:bookmarkStart w:id="234" w:name="__Fieldmark__348_2049629825211111"/>
      <w:bookmarkStart w:id="235" w:name="__Fieldmark__359_2362112943211111"/>
      <w:bookmarkStart w:id="236" w:name="__Fieldmark__370_3642959469211111"/>
      <w:bookmarkStart w:id="237" w:name="__Fieldmark__435_527255555211111"/>
      <w:bookmarkStart w:id="238" w:name="__Fieldmark__482_2048093008211111"/>
      <w:bookmarkStart w:id="239" w:name="__Fieldmark__7493_1777031281211111"/>
      <w:bookmarkStart w:id="240" w:name="__Fieldmark__455_908293503211111"/>
      <w:bookmarkStart w:id="241" w:name="__Fieldmark__554_2280461051211111"/>
      <w:bookmarkStart w:id="242" w:name="__Fieldmark__550_1561598236211111"/>
      <w:bookmarkStart w:id="243" w:name="__Fieldmark__618_2505137388211111"/>
      <w:bookmarkStart w:id="244" w:name="__Fieldmark__571_1417665735"/>
      <w:bookmarkStart w:id="245" w:name="__Fieldmark__569_1417665735"/>
      <w:bookmarkStart w:id="246" w:name="__Fieldmark__570_545160095"/>
      <w:bookmarkStart w:id="247" w:name="__Fieldmark__580_2403155824"/>
      <w:bookmarkStart w:id="248" w:name="__Fieldmark__567_545160095"/>
      <w:bookmarkStart w:id="249" w:name="__Fieldmark__11271_331031717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r>
        <w:t xml:space="preserve">. </w:t>
      </w:r>
      <w:bookmarkEnd w:id="249"/>
      <w:r>
        <w:t xml:space="preserve">This mechanism, labeled [Ti], has been suggested to control mantle rheology </w:t>
      </w:r>
      <w:r>
        <w:fldChar w:fldCharType="begin"/>
      </w:r>
      <w:r>
        <w:instrText>ADDIN ZOTERO_ITEM CSL_CITATION {"citationID":"bnVJVWST","properties":{"formattedCitation":"(Faul et al. 2016)","plainCitation":"(Faul et al. 2016)"},"citationItems":[{"id":2910,"uris":["http://zotero.org/users/3117169/items/UZXG2X4J"],"uri":["http://zotero.org/users/3117169/items/UZXG2X4J"],"itemData":{"id":2910,"type":"article-journal","title":"Titanium-hydroxyl defect-controlled rheology of the Earth's upper mantle","container-title":"Earth and Planetary Science Letters","page":"227-237","volume":"452","source":"ScienceDirect","abstract":"Experiments were conducted with hydrous olivine to investigate the defect responsible for the influence of water (hydrogen structurally incorporated as hydroxyl) on the olivine rheology. Solution–gelation derived Fo90 olivine doped with nominally 0.04–0.1 wt.% TiO2 was first hot-pressed and then deformed in platinum capsules at 300 MPa confining pressure and temperatures from 1200 – 1350 °C . The water content was not buffered so that deformation occurred at water-undersaturated conditions. Due to the enhanced grain growth under hydrous conditions, the samples were at least a factor of three more coarse-grained than their dry counterparts and deformed in powerlaw creep at differential stresses as low as a few tens of MPa. Since all experiments were conducted at the same confining pressure, the essentially linear relationship between strain rate and water content was for the first time determined independently of an activation volume. Infrared spectra are dominated by absorption bands at 3572 and 3525 cm−1. These bands also predominate in infrared spectra of natural olivine, and can only be reproduced experimentally in the presence of titanium. In contrast to the previous interpretation of the hydrous rheology in terms of intrinsic point defects, the experiments show that extrinsic defects (impurities) in natural olivine play the dominant role for water weakening at the water contents expected for most of the upper mantle.","DOI":"10.1016/j.epsl.2016.07.016","ISSN":"0012-821X","journalAbbreviation":"Earth and Planetary Science Letters","author":[{"family":"Faul","given":"Ulrich H."},{"family":"Cline II","given":"Christopher J."},{"family":"David","given":"Emmanuel C."},{"family":"Berry","given":"Andrew J."},{"family":"Jackson","given":"Ian"}],"issued":{"date-parts":[["2016",10,15]]}}}],"schema":"https://github.com/citation-style-language/schema/raw/master/csl-citation.json"}</w:instrText>
      </w:r>
      <w:r>
        <w:fldChar w:fldCharType="separate"/>
      </w:r>
      <w:bookmarkStart w:id="250" w:name="__Fieldmark__711_208418766"/>
      <w:r>
        <w:t>(</w:t>
      </w:r>
      <w:bookmarkStart w:id="251" w:name="__Fieldmark__711_2403155824"/>
      <w:r>
        <w:t>F</w:t>
      </w:r>
      <w:bookmarkStart w:id="252" w:name="__Fieldmark__695_545160095"/>
      <w:r>
        <w:t>a</w:t>
      </w:r>
      <w:bookmarkStart w:id="253" w:name="__Fieldmark__713_1417665735"/>
      <w:r>
        <w:t>ul et al. 2016) and manifests as a doublet of peaks at 3525 and 3573 cm</w:t>
      </w:r>
      <w:r>
        <w:rPr>
          <w:vertAlign w:val="superscript"/>
        </w:rPr>
        <w:t xml:space="preserve">-1 </w:t>
      </w:r>
      <w:r>
        <w:fldChar w:fldCharType="end"/>
      </w:r>
      <w:bookmarkStart w:id="254" w:name="__Fieldmark__674_3310317172"/>
      <w:bookmarkStart w:id="255" w:name="__Fieldmark__756_2505137388"/>
      <w:bookmarkStart w:id="256" w:name="__Fieldmark__680_1561598236"/>
      <w:bookmarkStart w:id="257" w:name="__Fieldmark__681_2280461051"/>
      <w:bookmarkStart w:id="258" w:name="__Fieldmark__579_908293503"/>
      <w:bookmarkStart w:id="259" w:name="__Fieldmark__7615_1777031281"/>
      <w:bookmarkStart w:id="260" w:name="__Fieldmark__600_2048093008"/>
      <w:bookmarkStart w:id="261" w:name="__Fieldmark__550_527255555"/>
      <w:bookmarkStart w:id="262" w:name="__Fieldmark__482_3642959469"/>
      <w:bookmarkStart w:id="263" w:name="__Fieldmark__468_2362112943"/>
      <w:bookmarkStart w:id="264" w:name="__Fieldmark__454_2049629825"/>
      <w:bookmarkStart w:id="265" w:name="__Fieldmark__440_687217606"/>
      <w:bookmarkStart w:id="266" w:name="__Fieldmark__426_2209115713"/>
      <w:bookmarkStart w:id="267" w:name="__Fieldmark__414_1105856583"/>
      <w:bookmarkStart w:id="268" w:name="__Fieldmark__398_1929513578"/>
      <w:bookmarkStart w:id="269" w:name="__Fieldmark__384_739104655"/>
      <w:bookmarkStart w:id="270" w:name="__Fieldmark__370_462321902"/>
      <w:bookmarkStart w:id="271" w:name="__Fieldmark__356_948816634"/>
      <w:bookmarkStart w:id="272" w:name="__Fieldmark__342_2312622389"/>
      <w:bookmarkStart w:id="273" w:name="__Fieldmark__328_2161409428"/>
      <w:bookmarkStart w:id="274" w:name="__Fieldmark__313_188299688"/>
      <w:bookmarkStart w:id="275" w:name="__Fieldmark__283_649753871"/>
      <w:bookmarkStart w:id="276" w:name="__Fieldmark__253_1692434574"/>
      <w:bookmarkStart w:id="277" w:name="__Fieldmark__1795_2994147849"/>
      <w:bookmarkStart w:id="278" w:name="__Fieldmark__191_3149341642"/>
      <w:bookmarkStart w:id="279" w:name="__Fieldmark__159_4019975519"/>
      <w:bookmarkStart w:id="280" w:name="__Fieldmark__127_3917936936"/>
      <w:bookmarkStart w:id="281" w:name="__Fieldmark__95_837005789"/>
      <w:bookmarkStart w:id="282" w:name="__Fieldmark__63_2630548144"/>
      <w:bookmarkStart w:id="283" w:name="__Fieldmark__59_2304565098"/>
      <w:bookmarkStart w:id="284" w:name="__Fieldmark__2439_2304565098"/>
      <w:bookmarkStart w:id="285" w:name="__Fieldmark__79_3470823330"/>
      <w:bookmarkStart w:id="286" w:name="__Fieldmark__111_3265051427"/>
      <w:bookmarkStart w:id="287" w:name="__Fieldmark__143_3852820974"/>
      <w:bookmarkStart w:id="288" w:name="__Fieldmark__175_4213078475"/>
      <w:bookmarkStart w:id="289" w:name="__Fieldmark__207_3231691474"/>
      <w:bookmarkStart w:id="290" w:name="__Fieldmark__238_148202576"/>
      <w:bookmarkStart w:id="291" w:name="__Fieldmark__268_2534479100"/>
      <w:bookmarkStart w:id="292" w:name="__Fieldmark__298_1216455718"/>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t xml:space="preserve"> </w:t>
      </w:r>
      <w:r>
        <w:fldChar w:fldCharType="begin"/>
      </w:r>
      <w:r>
        <w:instrText>ADDIN ZOTERO_ITEM CSL_CITATION {"citationID":"lGNDq8AQ","properties":{"formattedCitation":"(Berry et al. 2007)","plainCitation":"(Berry et al. 2007)"},"citationItems":[{"id":993,"uris":["http://zotero.org/users/3117169/items/GVEPR8EU"],"uri":["http://zotero.org/users/3117169/items/GVEPR8EU"],"itemData":{"id":993,"type":"article-journal","title":"Titanium substitution mechanisms in forsterite","container-title":"Chemical Geology","page":"176-186","volume":"242","issue":"1-2","archive_location":"WOS:000248433400010","abstract":"Ti K-edge X-ray absorption near edge structure (XANES) and extended X-ray absorption fine structure (EXAFS) spectra, together with atomic scale calculations, indicate that Ti occupies the Si site in anhydrous forsterite. The energy and intensity of the 1s &gt; 3d transition in the XANES spectrum is diagnostic of Ti on a four-coordinate site. The EXAFS spectra determine a Ti-O bond length of 1.81 +/-0.01 angstrom. This value is in excellent agreement with that of 1.8 angstrom determined computationally by periodic density functional theory and an embedded cluster approach for Ti on the Si site; the calculated bond length for Ti on a Mg site is 2.0 angstrom. Both computational methods further find that the direct substitution of Ti for Si is energetically favoured relative to substitution of Ti for Mg, charge balanced by either a Mg vacancy or Mg on a Si site. Together the results provide unambiguous evidence for Ti occupying the Si site in anhydrous forsterite. Ti-bearing olivine synthesised at upper mantle conditions in the presence of water, however, exhibits a pre-edge feature corresponding to six-fold coordination. This is consistent with the identification of a Ti-clinohumite-like point defect in samples of olivine from upper-mantle spinel peridotite. The change in Ti site thus provides a mechanism for the incorporation of water in olivine. The total Ti content of olivine will comprise varying contributions from Mg-2 ([4]) TiO4 and Ti-clinohumite-like Mg ([6]) TiO2(OH)(2) substitutions. (C) 2007 Published by Elsevier B.V.","DOI":"10.1016/j.chemgeo.2007.03.010","ISSN":"0009-2541","shortTitle":"Titanium substitution mechanisms in forsterite","author":[{"family":"Berry","given":"A. J."},{"family":"Walker","given":"A. M."},{"family":"Hermann","given":"J."},{"family":"O'Neill","given":"H. S."},{"family":"Foran","given":"G. J."},{"family":"Gale","given":"J. D."}],"issued":{"date-parts":[["2007",7]]}}}],"schema":"https://github.com/citation-style-language/schema/raw/master/csl-citation.json"}</w:instrText>
      </w:r>
      <w:r>
        <w:fldChar w:fldCharType="end"/>
      </w:r>
      <w:bookmarkStart w:id="293" w:name="__Fieldmark__845_208418766"/>
      <w:r>
        <w:fldChar w:fldCharType="begin"/>
      </w:r>
      <w:r>
        <w:instrText>ADDIN ZOTERO_ITEM CSL_CITATION {"citationID":"lGNDq8AQ","properties":{"formattedCitation":"(Berry et al. 2007)","plainCitation":"(Berry et al. 2007)"},"citationItems":[{"id":993,"uris":["http://zotero.org/users/3117169/items/GVEPR8EU"],"uri":["http://zotero.org/users/3117169/items/GVEPR8EU"],"itemData":{"id":993,"type":"article-journal","title":"Titanium substitution mechanisms in forsterite","container-title":"Chemical Geology","page":"176-186","volume":"242","issue":"1-2","archive_location":"WOS:000248433400010","abstract":"Ti K-edge X-ray absorption near edge structure (XANES) and extended X-ray absorption fine structure (EXAFS) spectra, together with atomic scale calculations, indicate that Ti occupies the Si site in anhydrous forsterite. The energy and intensity of the 1s &gt; 3d transition in the XANES spectrum is diagnostic of Ti on a four-coordinate site. The EXAFS spectra determine a Ti-O bond length of 1.81 +/-0.01 angstrom. This value is in excellent agreement with that of 1.8 angstrom determined computationally by periodic density functional theory and an embedded cluster approach for Ti on the Si site; the calculated bond length for Ti on a Mg site is 2.0 angstrom. Both computational methods further find that the direct substitution of Ti for Si is energetically favoured relative to substitution of Ti for Mg, charge balanced by either a Mg vacancy or Mg on a Si site. Together the results provide unambiguous evidence for Ti occupying the Si site in anhydrous forsterite. Ti-bearing olivine synthesised at upper mantle conditions in the presence of water, however, exhibits a pre-edge feature corresponding to six-fold coordination. This is consistent with the identification of a Ti-clinohumite-like point defect in samples of olivine from upper-mantle spinel peridotite. The change in Ti site thus provides a mechanism for the incorporation of water in olivine. The total Ti content of olivine will comprise varying contributions from Mg-2 ([4]) TiO4 and Ti-clinohumite-like Mg ([6]) TiO2(OH)(2) substitutions. (C) 2007 Published by Elsevier B.V.","DOI":"10.1016/j.chemgeo.2007.03.010","ISSN":"0009-2541","shortTitle":"Titanium substitution mechanisms in forsterite","author":[{"family":"Berry","given":"A. J."},{"family":"Walker","given":"A. M."},{"family":"Hermann","given":"J."},{"family":"O'Neill","given":"H. S."},{"family":"Foran","given":"G. J."},{"family":"Gale","given":"J. D."}],"issued":{"date-parts":[["2007",7]]}}}],"schema":"https://github.com/citation-style-language/schema/raw/master/csl-citation.json"}</w:instrText>
      </w:r>
      <w:r>
        <w:fldChar w:fldCharType="end"/>
      </w:r>
      <w:bookmarkStart w:id="294" w:name="__Fieldmark__848_208418766"/>
      <w:bookmarkStart w:id="295" w:name="__Fieldmark__843_2403155824"/>
      <w:bookmarkEnd w:id="293"/>
      <w:r>
        <w:fldChar w:fldCharType="begin"/>
      </w:r>
      <w:r>
        <w:instrText>ADDIN ZOTERO_ITEM CSL_CITATION {"citationID":"lGNDq8AQ","properties":{"formattedCitation":"(Berry et al. 2007)","plainCitation":"(Berry et al. 2007)"},"citationItems":[{"id":993,"uris":["http://zotero.org/users/3117169/items/GVEPR8EU"],"uri":["http://zotero.org/users/3117169/items/GVEPR8EU"],"itemData":{"id":993,"type":"article-journal","title":"Titanium substitution mechanisms in forsterite","container-title":"Chemical Geology","page":"176-186","volume":"242","issue":"1-2","archive_location":"WOS:000248433400010","abstract":"Ti K-edge X-ray absorption near edge structure (XANES) and extended X-ray absorption fine structure (EXAFS) spectra, together with atomic scale calculations, indicate that Ti occupies the Si site in anhydrous forsterite. The energy and intensity of the 1s &gt; 3d transition in the XANES spectrum is diagnostic of Ti on a four-coordinate site. The EXAFS spectra determine a Ti-O bond length of 1.81 +/-0.01 angstrom. This value is in excellent agreement with that of 1.8 angstrom determined computationally by periodic density functional theory and an embedded cluster approach for Ti on the Si site; the calculated bond length for Ti on a Mg site is 2.0 angstrom. Both computational methods further find that the direct substitution of Ti for Si is energetically favoured relative to substitution of Ti for Mg, charge balanced by either a Mg vacancy or Mg on a Si site. Together the results provide unambiguous evidence for Ti occupying the Si site in anhydrous forsterite. Ti-bearing olivine synthesised at upper mantle conditions in the presence of water, however, exhibits a pre-edge feature corresponding to six-fold coordination. This is consistent with the identification of a Ti-clinohumite-like point defect in samples of olivine from upper-mantle spinel peridotite. The change in Ti site thus provides a mechanism for the incorporation of water in olivine. The total Ti content of olivine will comprise varying contributions from Mg-2 ([4]) TiO4 and Ti-clinohumite-like Mg ([6]) TiO2(OH)(2) substitutions. (C) 2007 Published by Elsevier B.V.","DOI":"10.1016/j.chemgeo.2007.03.010","ISSN":"0009-2541","shortTitle":"Titanium substitution mechanisms in forsterite","author":[{"family":"Berry","given":"A. J."},{"family":"Walker","given":"A. M."},{"family":"Hermann","given":"J."},{"family":"O'Neill","given":"H. S."},{"family":"Foran","given":"G. J."},{"family":"Gale","given":"J. D."}],"issued":{"date-parts":[["2007",7]]}}}],"schema":"https://github.com/citation-style-language/schema/raw/master/csl-citation.json"}</w:instrText>
      </w:r>
      <w:r>
        <w:fldChar w:fldCharType="separate"/>
      </w:r>
      <w:bookmarkStart w:id="296" w:name="__Fieldmark__846_2403155824"/>
      <w:bookmarkStart w:id="297" w:name="__Fieldmark__823_545160095"/>
      <w:bookmarkStart w:id="298" w:name="__Fieldmark__853_208418766"/>
      <w:bookmarkEnd w:id="294"/>
      <w:bookmarkEnd w:id="295"/>
      <w:r>
        <w:t>(</w:t>
      </w:r>
      <w:bookmarkStart w:id="299" w:name="__Fieldmark__851_2403155824"/>
      <w:bookmarkStart w:id="300" w:name="__Fieldmark__843_1417665735"/>
      <w:bookmarkStart w:id="301" w:name="__Fieldmark__826_545160095"/>
      <w:r>
        <w:t>B</w:t>
      </w:r>
      <w:bookmarkStart w:id="302" w:name="__Fieldmark__846_1417665735"/>
      <w:bookmarkStart w:id="303" w:name="__Fieldmark__830_545160095"/>
      <w:r>
        <w:t>e</w:t>
      </w:r>
      <w:bookmarkStart w:id="304" w:name="__Fieldmark__848_1417665735"/>
      <w:r>
        <w:t>rry et al. 2007)</w:t>
      </w:r>
      <w:r>
        <w:fldChar w:fldCharType="end"/>
      </w:r>
      <w:bookmarkStart w:id="305" w:name="__Fieldmark__11031_3310317172"/>
      <w:bookmarkStart w:id="306" w:name="__Fieldmark__618_25051373881"/>
      <w:bookmarkStart w:id="307" w:name="__Fieldmark__550_15615982361"/>
      <w:bookmarkStart w:id="308" w:name="__Fieldmark__554_22804610511"/>
      <w:bookmarkStart w:id="309" w:name="__Fieldmark__455_9082935031"/>
      <w:bookmarkStart w:id="310" w:name="__Fieldmark__7493_17770312811"/>
      <w:bookmarkStart w:id="311" w:name="__Fieldmark__482_20480930081"/>
      <w:bookmarkStart w:id="312" w:name="__Fieldmark__435_5272555551"/>
      <w:bookmarkStart w:id="313" w:name="__Fieldmark__370_36429594691"/>
      <w:bookmarkStart w:id="314" w:name="__Fieldmark__359_23621129431"/>
      <w:bookmarkStart w:id="315" w:name="__Fieldmark__348_20496298251"/>
      <w:bookmarkStart w:id="316" w:name="__Fieldmark__337_6872176061"/>
      <w:bookmarkStart w:id="317" w:name="__Fieldmark__326_22091157131"/>
      <w:bookmarkStart w:id="318" w:name="__Fieldmark__317_11058565831"/>
      <w:bookmarkStart w:id="319" w:name="__Fieldmark__304_19295135781"/>
      <w:bookmarkStart w:id="320" w:name="__Fieldmark__293_7391046551"/>
      <w:bookmarkStart w:id="321" w:name="__Fieldmark__282_4623219021"/>
      <w:bookmarkStart w:id="322" w:name="__Fieldmark__271_9488166341"/>
      <w:bookmarkStart w:id="323" w:name="__Fieldmark__260_23126223891"/>
      <w:bookmarkStart w:id="324" w:name="__Fieldmark__249_21614094281"/>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t>. Multiple other high wavenumber peaks (3450-3620 cm</w:t>
      </w:r>
      <w:r>
        <w:rPr>
          <w:vertAlign w:val="superscript"/>
        </w:rPr>
        <w:t>-1</w:t>
      </w:r>
      <w:r>
        <w:t>) represent 4 H</w:t>
      </w:r>
      <w:r>
        <w:rPr>
          <w:vertAlign w:val="superscript"/>
        </w:rPr>
        <w:t>+</w:t>
      </w:r>
      <w:r>
        <w:t xml:space="preserve"> ions charge-balanced by a Si</w:t>
      </w:r>
      <w:r>
        <w:rPr>
          <w:vertAlign w:val="superscript"/>
        </w:rPr>
        <w:t>4+</w:t>
      </w:r>
      <w:r>
        <w:t xml:space="preserve"> vacancy, (4H</w:t>
      </w:r>
      <w:r>
        <w:rPr>
          <w:vertAlign w:val="superscript"/>
        </w:rPr>
        <w:t>+</w:t>
      </w:r>
      <w:r>
        <w:t>)</w:t>
      </w:r>
      <w:r>
        <w:rPr>
          <w:vertAlign w:val="subscript"/>
        </w:rPr>
        <w:t>Si</w:t>
      </w:r>
      <w:r>
        <w:rPr>
          <w:vertAlign w:val="superscript"/>
        </w:rPr>
        <w:t>x</w:t>
      </w:r>
      <w:r>
        <w:t>, and are labeled [Si]. Some lower wavenumber peaks (3300-3400 cm</w:t>
      </w:r>
      <w:r>
        <w:rPr>
          <w:vertAlign w:val="superscript"/>
        </w:rPr>
        <w:t>-1</w:t>
      </w:r>
      <w:r>
        <w:t>) appear when a Mg</w:t>
      </w:r>
      <w:r>
        <w:rPr>
          <w:vertAlign w:val="superscript"/>
        </w:rPr>
        <w:t>2+</w:t>
      </w:r>
      <w:r>
        <w:t xml:space="preserve"> vacancy is charge-balanced by a H</w:t>
      </w:r>
      <w:r>
        <w:rPr>
          <w:vertAlign w:val="superscript"/>
        </w:rPr>
        <w:t>+</w:t>
      </w:r>
      <w:r>
        <w:t xml:space="preserve"> and a trivalent cation on a Mg</w:t>
      </w:r>
      <w:r>
        <w:rPr>
          <w:vertAlign w:val="superscript"/>
        </w:rPr>
        <w:t>2+</w:t>
      </w:r>
      <w:r>
        <w:t xml:space="preserve"> site </w:t>
      </w:r>
      <w:r>
        <w:fldChar w:fldCharType="begin"/>
      </w:r>
      <w:r>
        <w:instrText>ADDIN ZOTERO_ITEM CSL_CITATION {"citationID":"wO3cP2kY","properties":{"formattedCitation":"(Blanchard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separate"/>
      </w:r>
      <w:bookmarkStart w:id="325" w:name="__Fieldmark__956_208418766"/>
      <w:r>
        <w:t>(</w:t>
      </w:r>
      <w:bookmarkStart w:id="326" w:name="__Fieldmark__947_2403155824"/>
      <w:r>
        <w:t>B</w:t>
      </w:r>
      <w:bookmarkStart w:id="327" w:name="__Fieldmark__921_545160095"/>
      <w:r>
        <w:t>l</w:t>
      </w:r>
      <w:bookmarkStart w:id="328" w:name="__Fieldmark__970_1417665735"/>
      <w:r>
        <w:t>anchard et al. 2017)</w:t>
      </w:r>
      <w:r>
        <w:fldChar w:fldCharType="end"/>
      </w:r>
      <w:bookmarkStart w:id="329" w:name="__Fieldmark__922_2505137388"/>
      <w:bookmarkStart w:id="330" w:name="__Fieldmark__823_1561598236"/>
      <w:bookmarkStart w:id="331" w:name="__Fieldmark__821_2280461051"/>
      <w:bookmarkStart w:id="332" w:name="__Fieldmark__716_908293503"/>
      <w:bookmarkStart w:id="333" w:name="__Fieldmark__7749_1777031281"/>
      <w:bookmarkStart w:id="334" w:name="__Fieldmark__731_2048093008"/>
      <w:bookmarkStart w:id="335" w:name="__Fieldmark__678_527255555"/>
      <w:bookmarkStart w:id="336" w:name="__Fieldmark__607_3642959469"/>
      <w:bookmarkStart w:id="337" w:name="__Fieldmark__590_2362112943"/>
      <w:bookmarkStart w:id="338" w:name="__Fieldmark__573_2049629825"/>
      <w:bookmarkStart w:id="339" w:name="__Fieldmark__556_687217606"/>
      <w:bookmarkStart w:id="340" w:name="__Fieldmark__539_2209115713"/>
      <w:bookmarkStart w:id="341" w:name="__Fieldmark__524_1105856583"/>
      <w:bookmarkStart w:id="342" w:name="__Fieldmark__505_1929513578"/>
      <w:bookmarkStart w:id="343" w:name="__Fieldmark__488_739104655"/>
      <w:bookmarkStart w:id="344" w:name="__Fieldmark__471_462321902"/>
      <w:bookmarkStart w:id="345" w:name="__Fieldmark__454_948816634"/>
      <w:bookmarkStart w:id="346" w:name="__Fieldmark__437_2312622389"/>
      <w:bookmarkStart w:id="347" w:name="__Fieldmark__420_2161409428"/>
      <w:bookmarkStart w:id="348" w:name="__Fieldmark__402_188299688"/>
      <w:bookmarkStart w:id="349" w:name="__Fieldmark__383_1216455718"/>
      <w:bookmarkStart w:id="350" w:name="__Fieldmark__364_649753871"/>
      <w:bookmarkStart w:id="351" w:name="__Fieldmark__345_2534479100"/>
      <w:bookmarkStart w:id="352" w:name="__Fieldmark__326_1692434574"/>
      <w:bookmarkStart w:id="353" w:name="__Fieldmark__307_148202576"/>
      <w:bookmarkStart w:id="354" w:name="__Fieldmark__268_3231691474"/>
      <w:bookmarkStart w:id="355" w:name="__Fieldmark__228_4213078475"/>
      <w:bookmarkStart w:id="356" w:name="__Fieldmark__188_3852820974"/>
      <w:bookmarkStart w:id="357" w:name="__Fieldmark__148_3265051427"/>
      <w:bookmarkStart w:id="358" w:name="__Fieldmark__108_3470823330"/>
      <w:bookmarkStart w:id="359" w:name="__Fieldmark__2460_2304565098"/>
      <w:bookmarkStart w:id="360" w:name="__Fieldmark__91_2304565098"/>
      <w:bookmarkStart w:id="361" w:name="__Fieldmark__88_2630548144"/>
      <w:bookmarkStart w:id="362" w:name="__Fieldmark__128_837005789"/>
      <w:bookmarkStart w:id="363" w:name="__Fieldmark__168_3917936936"/>
      <w:bookmarkStart w:id="364" w:name="__Fieldmark__208_4019975519"/>
      <w:bookmarkStart w:id="365" w:name="__Fieldmark__248_3149341642"/>
      <w:bookmarkStart w:id="366" w:name="__Fieldmark__1860_2994147849"/>
      <w:bookmarkStart w:id="367" w:name="__Fieldmark__807_3310317172"/>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t>, (Fe</w:t>
      </w:r>
      <w:r>
        <w:rPr>
          <w:vertAlign w:val="superscript"/>
        </w:rPr>
        <w:t>3+</w:t>
      </w:r>
      <w:r>
        <w:t>)</w:t>
      </w:r>
      <w:r>
        <w:rPr>
          <w:vertAlign w:val="subscript"/>
        </w:rPr>
        <w:t>Mg</w:t>
      </w:r>
      <w:r>
        <w:rPr>
          <w:vertAlign w:val="superscript"/>
        </w:rPr>
        <w:t>*</w:t>
      </w:r>
      <w:r>
        <w:t>(H</w:t>
      </w:r>
      <w:r>
        <w:rPr>
          <w:vertAlign w:val="superscript"/>
        </w:rPr>
        <w:t>+</w:t>
      </w:r>
      <w:r>
        <w:t>)</w:t>
      </w:r>
      <w:r>
        <w:rPr>
          <w:vertAlign w:val="subscript"/>
        </w:rPr>
        <w:t>Mg</w:t>
      </w:r>
      <w:r>
        <w:t>’, and these are labeled [tri]. Low wavenumber peaks between 3200 and 3250 cm</w:t>
      </w:r>
      <w:r>
        <w:rPr>
          <w:vertAlign w:val="superscript"/>
        </w:rPr>
        <w:t>-1</w:t>
      </w:r>
      <w:r>
        <w:t xml:space="preserve"> have been associated with 2 H</w:t>
      </w:r>
      <w:r>
        <w:rPr>
          <w:vertAlign w:val="superscript"/>
        </w:rPr>
        <w:t>+</w:t>
      </w:r>
      <w:r>
        <w:t xml:space="preserve"> charge-balancing a Mg</w:t>
      </w:r>
      <w:r>
        <w:rPr>
          <w:vertAlign w:val="superscript"/>
        </w:rPr>
        <w:t>2+</w:t>
      </w:r>
      <w:r>
        <w:t xml:space="preserve"> vacancy, (2H</w:t>
      </w:r>
      <w:r>
        <w:rPr>
          <w:vertAlign w:val="superscript"/>
        </w:rPr>
        <w:t>+</w:t>
      </w:r>
      <w:r>
        <w:t>)</w:t>
      </w:r>
      <w:r>
        <w:rPr>
          <w:vertAlign w:val="subscript"/>
        </w:rPr>
        <w:t>Mg</w:t>
      </w:r>
      <w:r>
        <w:rPr>
          <w:vertAlign w:val="superscript"/>
        </w:rPr>
        <w:t>x</w:t>
      </w:r>
      <w:r>
        <w:t>, and these are labeled [Mg]. The different mechanisms are important because the rate at which H</w:t>
      </w:r>
      <w:r>
        <w:rPr>
          <w:vertAlign w:val="superscript"/>
        </w:rPr>
        <w:t>+</w:t>
      </w:r>
      <w:r>
        <w:t xml:space="preserve"> moves through the lattice may vary for each defect  </w:t>
      </w:r>
      <w:r>
        <w:fldChar w:fldCharType="begin"/>
      </w:r>
      <w:r>
        <w:instrText>ADDIN ZOTERO_ITEM CSL_CITATION {"citationID":"NPufC8qG","properties":{"formattedCitation":"{\\rtf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w:instrText>
      </w:r>
      <w:r>
        <w:fldChar w:fldCharType="separate"/>
      </w:r>
      <w:bookmarkStart w:id="368" w:name="__Fieldmark__1110_208418766"/>
      <w:r>
        <w:rPr>
          <w:rFonts w:cs="Times New Roman"/>
          <w:szCs w:val="24"/>
        </w:rPr>
        <w:t>(</w:t>
      </w:r>
      <w:bookmarkStart w:id="369" w:name="__Fieldmark__1102_2403155824"/>
      <w:r>
        <w:rPr>
          <w:rFonts w:cs="Times New Roman"/>
          <w:szCs w:val="24"/>
        </w:rPr>
        <w:t>P</w:t>
      </w:r>
      <w:bookmarkStart w:id="370" w:name="__Fieldmark__1072_545160095"/>
      <w:r>
        <w:rPr>
          <w:rFonts w:cs="Times New Roman"/>
          <w:szCs w:val="24"/>
        </w:rPr>
        <w:t>a</w:t>
      </w:r>
      <w:bookmarkStart w:id="371" w:name="__Fieldmark__1119_1417665735"/>
      <w:r>
        <w:rPr>
          <w:rFonts w:cs="Times New Roman"/>
          <w:szCs w:val="24"/>
        </w:rPr>
        <w:t>drón-Navarta, Hermann, and O’Neill 2014)</w:t>
      </w:r>
      <w:r>
        <w:fldChar w:fldCharType="end"/>
      </w:r>
      <w:bookmarkStart w:id="372" w:name="__Fieldmark__1096_2505137388"/>
      <w:bookmarkStart w:id="373" w:name="__Fieldmark__969_1561598236"/>
      <w:bookmarkStart w:id="374" w:name="__Fieldmark__964_2280461051"/>
      <w:bookmarkStart w:id="375" w:name="__Fieldmark__852_908293503"/>
      <w:bookmarkStart w:id="376" w:name="__Fieldmark__7882_1777031281"/>
      <w:bookmarkStart w:id="377" w:name="__Fieldmark__861_2048093008"/>
      <w:bookmarkStart w:id="378" w:name="__Fieldmark__805_527255555"/>
      <w:bookmarkStart w:id="379" w:name="__Fieldmark__731_3642959469"/>
      <w:bookmarkStart w:id="380" w:name="__Fieldmark__711_2362112943"/>
      <w:bookmarkStart w:id="381" w:name="__Fieldmark__691_2049629825"/>
      <w:bookmarkStart w:id="382" w:name="__Fieldmark__671_687217606"/>
      <w:bookmarkStart w:id="383" w:name="__Fieldmark__651_2209115713"/>
      <w:bookmarkStart w:id="384" w:name="__Fieldmark__633_1105856583"/>
      <w:bookmarkStart w:id="385" w:name="__Fieldmark__611_1929513578"/>
      <w:bookmarkStart w:id="386" w:name="__Fieldmark__591_739104655"/>
      <w:bookmarkStart w:id="387" w:name="__Fieldmark__570_462321902"/>
      <w:bookmarkStart w:id="388" w:name="__Fieldmark__549_948816634"/>
      <w:bookmarkStart w:id="389" w:name="__Fieldmark__528_2312622389"/>
      <w:bookmarkStart w:id="390" w:name="__Fieldmark__507_2161409428"/>
      <w:bookmarkStart w:id="391" w:name="__Fieldmark__485_188299688"/>
      <w:bookmarkStart w:id="392" w:name="__Fieldmark__462_1216455718"/>
      <w:bookmarkStart w:id="393" w:name="__Fieldmark__439_649753871"/>
      <w:bookmarkStart w:id="394" w:name="__Fieldmark__416_2534479100"/>
      <w:bookmarkStart w:id="395" w:name="__Fieldmark__393_1692434574"/>
      <w:bookmarkStart w:id="396" w:name="__Fieldmark__370_148202576"/>
      <w:bookmarkStart w:id="397" w:name="__Fieldmark__1919_2994147849"/>
      <w:bookmarkStart w:id="398" w:name="__Fieldmark__323_3231691474"/>
      <w:bookmarkStart w:id="399" w:name="__Fieldmark__299_3149341642"/>
      <w:bookmarkStart w:id="400" w:name="__Fieldmark__275_4213078475"/>
      <w:bookmarkStart w:id="401" w:name="__Fieldmark__251_4019975519"/>
      <w:bookmarkStart w:id="402" w:name="__Fieldmark__227_3852820974"/>
      <w:bookmarkStart w:id="403" w:name="__Fieldmark__203_3917936936"/>
      <w:bookmarkStart w:id="404" w:name="__Fieldmark__179_3265051427"/>
      <w:bookmarkStart w:id="405" w:name="__Fieldmark__155_837005789"/>
      <w:bookmarkStart w:id="406" w:name="__Fieldmark__131_3470823330"/>
      <w:bookmarkStart w:id="407" w:name="__Fieldmark__107_2630548144"/>
      <w:bookmarkStart w:id="408" w:name="__Fieldmark__2475_2304565098"/>
      <w:bookmarkStart w:id="409" w:name="__Fieldmark__117_2304565098"/>
      <w:bookmarkStart w:id="410" w:name="__Fieldmark__934_3310317172"/>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t xml:space="preserve">. </w:t>
      </w:r>
    </w:p>
    <w:p w14:paraId="4702B47D" w14:textId="77777777" w:rsidR="00F6765F" w:rsidRDefault="00BE06EE">
      <w:r>
        <w:t>Previous work on the diffusivity of H</w:t>
      </w:r>
      <w:r>
        <w:rPr>
          <w:vertAlign w:val="superscript"/>
        </w:rPr>
        <w:t>+</w:t>
      </w:r>
      <w:r>
        <w:t xml:space="preserve"> in olivine has produced a 6-order-of-magnitude range of measurements, from 10</w:t>
      </w:r>
      <w:r>
        <w:rPr>
          <w:vertAlign w:val="superscript"/>
        </w:rPr>
        <w:t>-9.7</w:t>
      </w:r>
      <w:r>
        <w:t xml:space="preserve"> m</w:t>
      </w:r>
      <w:r>
        <w:rPr>
          <w:vertAlign w:val="superscript"/>
        </w:rPr>
        <w:t>2</w:t>
      </w:r>
      <w:r>
        <w:t xml:space="preserve">/s during the first hour of hydrating San Carlos olivine at 1000°C </w:t>
      </w:r>
      <w:r>
        <w:fldChar w:fldCharType="begin"/>
      </w:r>
      <w:r>
        <w:instrText>ADDIN ZOTERO_ITEM CSL_CITATION {"citationID":"j3KwXiT7","properties":{"formattedCitation":"(Mackwell and Kohlstedt 1990)","plainCitation":"(Mackwell and Kohlstedt 1990)"},"citationItems":[{"id":905,"uris":["http://zotero.org/users/3117169/items/EVCNUQBB"],"uri":["http://zotero.org/users/3117169/items/EVCNUQBB"],"itemData":{"id":905,"type":"article-journal","title":"Diffusion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L."}],"issued":{"date-parts":[["1990",4]]}}}],"schema":"https://github.com/citation-style-language/schema/raw/master/csl-citation.json"}</w:instrText>
      </w:r>
      <w:r>
        <w:fldChar w:fldCharType="separate"/>
      </w:r>
      <w:bookmarkStart w:id="411" w:name="__Fieldmark__1250_208418766"/>
      <w:r>
        <w:t>(</w:t>
      </w:r>
      <w:bookmarkStart w:id="412" w:name="__Fieldmark__1238_2403155824"/>
      <w:r>
        <w:t>M</w:t>
      </w:r>
      <w:bookmarkStart w:id="413" w:name="__Fieldmark__1204_545160095"/>
      <w:r>
        <w:t>a</w:t>
      </w:r>
      <w:bookmarkStart w:id="414" w:name="__Fieldmark__1249_1417665735"/>
      <w:r>
        <w:t>c</w:t>
      </w:r>
      <w:bookmarkStart w:id="415" w:name="__Fieldmark__1061_3310317172"/>
      <w:r>
        <w:t>k</w:t>
      </w:r>
      <w:bookmarkStart w:id="416" w:name="__Fieldmark__1295_2505137388"/>
      <w:r>
        <w:t>w</w:t>
      </w:r>
      <w:bookmarkStart w:id="417" w:name="__Fieldmark__1127_1561598236"/>
      <w:r>
        <w:t>e</w:t>
      </w:r>
      <w:bookmarkStart w:id="418" w:name="__Fieldmark__1118_2280461051"/>
      <w:r>
        <w:t>l</w:t>
      </w:r>
      <w:bookmarkStart w:id="419" w:name="__Fieldmark__1001_908293503"/>
      <w:r>
        <w:t>l</w:t>
      </w:r>
      <w:bookmarkStart w:id="420" w:name="__Fieldmark__8027_1777031281"/>
      <w:r>
        <w:t xml:space="preserve"> </w:t>
      </w:r>
      <w:bookmarkStart w:id="421" w:name="__Fieldmark__1006_2048093008"/>
      <w:r>
        <w:t>a</w:t>
      </w:r>
      <w:bookmarkStart w:id="422" w:name="__Fieldmark__940_527255555"/>
      <w:r>
        <w:t>n</w:t>
      </w:r>
      <w:bookmarkStart w:id="423" w:name="__Fieldmark__862_3642959469"/>
      <w:r>
        <w:t>d</w:t>
      </w:r>
      <w:bookmarkStart w:id="424" w:name="__Fieldmark__838_2362112943"/>
      <w:r>
        <w:t xml:space="preserve"> </w:t>
      </w:r>
      <w:bookmarkStart w:id="425" w:name="__Fieldmark__814_2049629825"/>
      <w:r>
        <w:t>K</w:t>
      </w:r>
      <w:bookmarkStart w:id="426" w:name="__Fieldmark__790_687217606"/>
      <w:r>
        <w:t>o</w:t>
      </w:r>
      <w:bookmarkStart w:id="427" w:name="__Fieldmark__766_2209115713"/>
      <w:r>
        <w:t>h</w:t>
      </w:r>
      <w:bookmarkStart w:id="428" w:name="__Fieldmark__744_1105856583"/>
      <w:r>
        <w:t>l</w:t>
      </w:r>
      <w:bookmarkStart w:id="429" w:name="__Fieldmark__718_1929513578"/>
      <w:r>
        <w:t>s</w:t>
      </w:r>
      <w:bookmarkStart w:id="430" w:name="__Fieldmark__694_739104655"/>
      <w:r>
        <w:t>t</w:t>
      </w:r>
      <w:bookmarkStart w:id="431" w:name="__Fieldmark__669_462321902"/>
      <w:r>
        <w:t>e</w:t>
      </w:r>
      <w:bookmarkStart w:id="432" w:name="__Fieldmark__644_948816634"/>
      <w:r>
        <w:t>d</w:t>
      </w:r>
      <w:bookmarkStart w:id="433" w:name="__Fieldmark__619_2312622389"/>
      <w:r>
        <w:t>t</w:t>
      </w:r>
      <w:bookmarkStart w:id="434" w:name="__Fieldmark__594_2161409428"/>
      <w:r>
        <w:t xml:space="preserve"> </w:t>
      </w:r>
      <w:bookmarkStart w:id="435" w:name="__Fieldmark__568_188299688"/>
      <w:r>
        <w:t>1</w:t>
      </w:r>
      <w:bookmarkStart w:id="436" w:name="__Fieldmark__541_1216455718"/>
      <w:r>
        <w:t>9</w:t>
      </w:r>
      <w:bookmarkStart w:id="437" w:name="__Fieldmark__514_649753871"/>
      <w:r>
        <w:t>9</w:t>
      </w:r>
      <w:bookmarkStart w:id="438" w:name="__Fieldmark__487_2534479100"/>
      <w:r>
        <w:t>0</w:t>
      </w:r>
      <w:bookmarkStart w:id="439" w:name="__Fieldmark__460_1692434574"/>
      <w:r>
        <w:t>)</w:t>
      </w:r>
      <w:bookmarkStart w:id="440" w:name="__Fieldmark__433_148202576"/>
      <w:r>
        <w:fldChar w:fldCharType="end"/>
      </w:r>
      <w:bookmarkStart w:id="441" w:name="__Fieldmark__378_3231691474"/>
      <w:bookmarkStart w:id="442" w:name="__Fieldmark__322_4213078475"/>
      <w:bookmarkStart w:id="443" w:name="__Fieldmark__266_3852820974"/>
      <w:bookmarkStart w:id="444" w:name="__Fieldmark__210_3265051427"/>
      <w:bookmarkStart w:id="445" w:name="__Fieldmark__154_3470823330"/>
      <w:bookmarkStart w:id="446" w:name="__Fieldmark__2490_2304565098"/>
      <w:bookmarkStart w:id="447" w:name="__Fieldmark__133_2304565098"/>
      <w:bookmarkStart w:id="448" w:name="__Fieldmark__126_2630548144"/>
      <w:bookmarkStart w:id="449" w:name="__Fieldmark__182_837005789"/>
      <w:bookmarkStart w:id="450" w:name="__Fieldmark__238_3917936936"/>
      <w:bookmarkStart w:id="451" w:name="__Fieldmark__294_4019975519"/>
      <w:bookmarkStart w:id="452" w:name="__Fieldmark__350_3149341642"/>
      <w:bookmarkStart w:id="453" w:name="__Fieldmark__1978_2994147849"/>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r>
        <w:t xml:space="preserve"> to 10</w:t>
      </w:r>
      <w:r>
        <w:rPr>
          <w:vertAlign w:val="superscript"/>
        </w:rPr>
        <w:t>-15.7</w:t>
      </w:r>
      <w:r>
        <w:t xml:space="preserve"> m</w:t>
      </w:r>
      <w:r>
        <w:rPr>
          <w:vertAlign w:val="superscript"/>
        </w:rPr>
        <w:t>2</w:t>
      </w:r>
      <w:r>
        <w:t xml:space="preserve">/s for the  decrease in hydrated Si vacancies, [Si], from synthetic forsterite during dehydration at the same temperature </w:t>
      </w:r>
      <w:r>
        <w:fldChar w:fldCharType="begin"/>
      </w:r>
      <w:r>
        <w:instrText>ADDIN ZOTERO_ITEM CSL_CITATION {"citationID":"MtLq0psE","properties":{"formattedCitation":"{\\rtf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w:instrText>
      </w:r>
      <w:r>
        <w:fldChar w:fldCharType="separate"/>
      </w:r>
      <w:bookmarkStart w:id="454" w:name="__Fieldmark__1412_208418766"/>
      <w:r>
        <w:rPr>
          <w:rFonts w:cs="Times New Roman"/>
          <w:szCs w:val="24"/>
        </w:rPr>
        <w:t>(</w:t>
      </w:r>
      <w:bookmarkStart w:id="455" w:name="__Fieldmark__1407_2403155824"/>
      <w:r>
        <w:rPr>
          <w:rFonts w:cs="Times New Roman"/>
          <w:szCs w:val="24"/>
        </w:rPr>
        <w:t>P</w:t>
      </w:r>
      <w:bookmarkStart w:id="456" w:name="__Fieldmark__1370_545160095"/>
      <w:r>
        <w:rPr>
          <w:rFonts w:cs="Times New Roman"/>
          <w:szCs w:val="24"/>
        </w:rPr>
        <w:t>a</w:t>
      </w:r>
      <w:bookmarkStart w:id="457" w:name="__Fieldmark__1413_1417665735"/>
      <w:r>
        <w:rPr>
          <w:rFonts w:cs="Times New Roman"/>
          <w:szCs w:val="24"/>
        </w:rPr>
        <w:t>d</w:t>
      </w:r>
      <w:bookmarkStart w:id="458" w:name="__Fieldmark__1214_3310317172"/>
      <w:r>
        <w:rPr>
          <w:rFonts w:cs="Times New Roman"/>
          <w:szCs w:val="24"/>
        </w:rPr>
        <w:t>r</w:t>
      </w:r>
      <w:bookmarkStart w:id="459" w:name="__Fieldmark__1447_2505137388"/>
      <w:r>
        <w:rPr>
          <w:rFonts w:cs="Times New Roman"/>
          <w:szCs w:val="24"/>
        </w:rPr>
        <w:t>ó</w:t>
      </w:r>
      <w:bookmarkStart w:id="460" w:name="__Fieldmark__1271_1561598236"/>
      <w:r>
        <w:rPr>
          <w:rFonts w:cs="Times New Roman"/>
          <w:szCs w:val="24"/>
        </w:rPr>
        <w:t>n</w:t>
      </w:r>
      <w:bookmarkStart w:id="461" w:name="__Fieldmark__1259_2280461051"/>
      <w:r>
        <w:rPr>
          <w:rFonts w:cs="Times New Roman"/>
          <w:szCs w:val="24"/>
        </w:rPr>
        <w:t>-</w:t>
      </w:r>
      <w:bookmarkStart w:id="462" w:name="__Fieldmark__1139_908293503"/>
      <w:r>
        <w:rPr>
          <w:rFonts w:cs="Times New Roman"/>
          <w:szCs w:val="24"/>
        </w:rPr>
        <w:t>N</w:t>
      </w:r>
      <w:bookmarkStart w:id="463" w:name="__Fieldmark__8162_1777031281"/>
      <w:r>
        <w:rPr>
          <w:rFonts w:cs="Times New Roman"/>
          <w:szCs w:val="24"/>
        </w:rPr>
        <w:t>a</w:t>
      </w:r>
      <w:bookmarkStart w:id="464" w:name="__Fieldmark__1138_2048093008"/>
      <w:r>
        <w:rPr>
          <w:rFonts w:cs="Times New Roman"/>
          <w:szCs w:val="24"/>
        </w:rPr>
        <w:t>v</w:t>
      </w:r>
      <w:bookmarkStart w:id="465" w:name="__Fieldmark__1069_527255555"/>
      <w:r>
        <w:rPr>
          <w:rFonts w:cs="Times New Roman"/>
          <w:szCs w:val="24"/>
        </w:rPr>
        <w:t>a</w:t>
      </w:r>
      <w:bookmarkStart w:id="466" w:name="__Fieldmark__988_3642959469"/>
      <w:r>
        <w:rPr>
          <w:rFonts w:cs="Times New Roman"/>
          <w:szCs w:val="24"/>
        </w:rPr>
        <w:t>r</w:t>
      </w:r>
      <w:bookmarkStart w:id="467" w:name="__Fieldmark__961_2362112943"/>
      <w:r>
        <w:rPr>
          <w:rFonts w:cs="Times New Roman"/>
          <w:szCs w:val="24"/>
        </w:rPr>
        <w:t>t</w:t>
      </w:r>
      <w:bookmarkStart w:id="468" w:name="__Fieldmark__933_2049629825"/>
      <w:r>
        <w:rPr>
          <w:rFonts w:cs="Times New Roman"/>
          <w:szCs w:val="24"/>
        </w:rPr>
        <w:t>a</w:t>
      </w:r>
      <w:bookmarkStart w:id="469" w:name="__Fieldmark__905_687217606"/>
      <w:r>
        <w:rPr>
          <w:rFonts w:cs="Times New Roman"/>
          <w:szCs w:val="24"/>
        </w:rPr>
        <w:t>,</w:t>
      </w:r>
      <w:bookmarkStart w:id="470" w:name="__Fieldmark__877_2209115713"/>
      <w:r>
        <w:rPr>
          <w:rFonts w:cs="Times New Roman"/>
          <w:szCs w:val="24"/>
        </w:rPr>
        <w:t xml:space="preserve"> </w:t>
      </w:r>
      <w:bookmarkStart w:id="471" w:name="__Fieldmark__851_1105856583"/>
      <w:r>
        <w:rPr>
          <w:rFonts w:cs="Times New Roman"/>
          <w:szCs w:val="24"/>
        </w:rPr>
        <w:t>H</w:t>
      </w:r>
      <w:bookmarkStart w:id="472" w:name="__Fieldmark__821_1929513578"/>
      <w:r>
        <w:rPr>
          <w:rFonts w:cs="Times New Roman"/>
          <w:szCs w:val="24"/>
        </w:rPr>
        <w:t>e</w:t>
      </w:r>
      <w:bookmarkStart w:id="473" w:name="__Fieldmark__793_739104655"/>
      <w:r>
        <w:rPr>
          <w:rFonts w:cs="Times New Roman"/>
          <w:szCs w:val="24"/>
        </w:rPr>
        <w:t>r</w:t>
      </w:r>
      <w:bookmarkStart w:id="474" w:name="__Fieldmark__764_462321902"/>
      <w:r>
        <w:rPr>
          <w:rFonts w:cs="Times New Roman"/>
          <w:szCs w:val="24"/>
        </w:rPr>
        <w:t>m</w:t>
      </w:r>
      <w:bookmarkStart w:id="475" w:name="__Fieldmark__735_948816634"/>
      <w:r>
        <w:rPr>
          <w:rFonts w:cs="Times New Roman"/>
          <w:szCs w:val="24"/>
        </w:rPr>
        <w:t>a</w:t>
      </w:r>
      <w:bookmarkStart w:id="476" w:name="__Fieldmark__706_2312622389"/>
      <w:r>
        <w:rPr>
          <w:rFonts w:cs="Times New Roman"/>
          <w:szCs w:val="24"/>
        </w:rPr>
        <w:t>n</w:t>
      </w:r>
      <w:bookmarkStart w:id="477" w:name="__Fieldmark__677_2161409428"/>
      <w:r>
        <w:rPr>
          <w:rFonts w:cs="Times New Roman"/>
          <w:szCs w:val="24"/>
        </w:rPr>
        <w:t>n</w:t>
      </w:r>
      <w:bookmarkStart w:id="478" w:name="__Fieldmark__647_188299688"/>
      <w:r>
        <w:rPr>
          <w:rFonts w:cs="Times New Roman"/>
          <w:szCs w:val="24"/>
        </w:rPr>
        <w:t>,</w:t>
      </w:r>
      <w:bookmarkStart w:id="479" w:name="__Fieldmark__616_1216455718"/>
      <w:r>
        <w:rPr>
          <w:rFonts w:cs="Times New Roman"/>
          <w:szCs w:val="24"/>
        </w:rPr>
        <w:t xml:space="preserve"> </w:t>
      </w:r>
      <w:bookmarkStart w:id="480" w:name="__Fieldmark__585_649753871"/>
      <w:r>
        <w:rPr>
          <w:rFonts w:cs="Times New Roman"/>
          <w:szCs w:val="24"/>
        </w:rPr>
        <w:t>a</w:t>
      </w:r>
      <w:bookmarkStart w:id="481" w:name="__Fieldmark__554_2534479100"/>
      <w:r>
        <w:rPr>
          <w:rFonts w:cs="Times New Roman"/>
          <w:szCs w:val="24"/>
        </w:rPr>
        <w:t>n</w:t>
      </w:r>
      <w:bookmarkStart w:id="482" w:name="__Fieldmark__523_1692434574"/>
      <w:r>
        <w:rPr>
          <w:rFonts w:cs="Times New Roman"/>
          <w:szCs w:val="24"/>
        </w:rPr>
        <w:t>d</w:t>
      </w:r>
      <w:bookmarkStart w:id="483" w:name="__Fieldmark__492_148202576"/>
      <w:r>
        <w:rPr>
          <w:rFonts w:cs="Times New Roman"/>
          <w:szCs w:val="24"/>
        </w:rPr>
        <w:t xml:space="preserve"> </w:t>
      </w:r>
      <w:bookmarkStart w:id="484" w:name="__Fieldmark__2033_2994147849"/>
      <w:r>
        <w:rPr>
          <w:rFonts w:cs="Times New Roman"/>
          <w:szCs w:val="24"/>
        </w:rPr>
        <w:t>O</w:t>
      </w:r>
      <w:bookmarkStart w:id="485" w:name="__Fieldmark__429_3231691474"/>
      <w:r>
        <w:rPr>
          <w:rFonts w:cs="Times New Roman"/>
          <w:szCs w:val="24"/>
        </w:rPr>
        <w:t>’</w:t>
      </w:r>
      <w:bookmarkStart w:id="486" w:name="__Fieldmark__397_3149341642"/>
      <w:r>
        <w:rPr>
          <w:rFonts w:cs="Times New Roman"/>
          <w:szCs w:val="24"/>
        </w:rPr>
        <w:t>N</w:t>
      </w:r>
      <w:bookmarkStart w:id="487" w:name="__Fieldmark__365_4213078475"/>
      <w:r>
        <w:rPr>
          <w:rFonts w:cs="Times New Roman"/>
          <w:szCs w:val="24"/>
        </w:rPr>
        <w:t>e</w:t>
      </w:r>
      <w:bookmarkStart w:id="488" w:name="__Fieldmark__333_4019975519"/>
      <w:r>
        <w:rPr>
          <w:rFonts w:cs="Times New Roman"/>
          <w:szCs w:val="24"/>
        </w:rPr>
        <w:t>i</w:t>
      </w:r>
      <w:bookmarkStart w:id="489" w:name="__Fieldmark__301_3852820974"/>
      <w:r>
        <w:rPr>
          <w:rFonts w:cs="Times New Roman"/>
          <w:szCs w:val="24"/>
        </w:rPr>
        <w:t>l</w:t>
      </w:r>
      <w:bookmarkStart w:id="490" w:name="__Fieldmark__269_3917936936"/>
      <w:r>
        <w:rPr>
          <w:rFonts w:cs="Times New Roman"/>
          <w:szCs w:val="24"/>
        </w:rPr>
        <w:t>l</w:t>
      </w:r>
      <w:bookmarkStart w:id="491" w:name="__Fieldmark__237_3265051427"/>
      <w:r>
        <w:rPr>
          <w:rFonts w:cs="Times New Roman"/>
          <w:szCs w:val="24"/>
        </w:rPr>
        <w:t xml:space="preserve"> </w:t>
      </w:r>
      <w:bookmarkStart w:id="492" w:name="__Fieldmark__205_837005789"/>
      <w:r>
        <w:rPr>
          <w:rFonts w:cs="Times New Roman"/>
          <w:szCs w:val="24"/>
        </w:rPr>
        <w:t>2</w:t>
      </w:r>
      <w:bookmarkStart w:id="493" w:name="__Fieldmark__173_3470823330"/>
      <w:r>
        <w:rPr>
          <w:rFonts w:cs="Times New Roman"/>
          <w:szCs w:val="24"/>
        </w:rPr>
        <w:t>0</w:t>
      </w:r>
      <w:bookmarkStart w:id="494" w:name="__Fieldmark__141_2630548144"/>
      <w:r>
        <w:rPr>
          <w:rFonts w:cs="Times New Roman"/>
          <w:szCs w:val="24"/>
        </w:rPr>
        <w:t>1</w:t>
      </w:r>
      <w:bookmarkStart w:id="495" w:name="__Fieldmark__2501_2304565098"/>
      <w:r>
        <w:rPr>
          <w:rFonts w:cs="Times New Roman"/>
          <w:szCs w:val="24"/>
        </w:rPr>
        <w:t>4</w:t>
      </w:r>
      <w:bookmarkStart w:id="496" w:name="__Fieldmark__142_2304565098"/>
      <w:r>
        <w:rPr>
          <w:rFonts w:cs="Times New Roman"/>
          <w:szCs w:val="24"/>
        </w:rPr>
        <w:t>)</w:t>
      </w:r>
      <w:r>
        <w:fldChar w:fldCharType="end"/>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r>
        <w:t>. The calculated activation energies suggest even larger discrepancies at lower temperatures. This range has led to considerable disagreement about the correct diffusivity and approach to apply to a given application. The observation of differences in H</w:t>
      </w:r>
      <w:r>
        <w:rPr>
          <w:vertAlign w:val="superscript"/>
        </w:rPr>
        <w:t>+</w:t>
      </w:r>
      <w:r>
        <w:t xml:space="preserve"> loss profiles for different FTIR peaks </w:t>
      </w:r>
      <w:r>
        <w:fldChar w:fldCharType="begin"/>
      </w:r>
      <w:r>
        <w:instrText>ADDIN ZOTERO_ITEM CSL_CITATION {"citationID":"bxDeDYCz","properties":{"formattedCitation":"(Tollan et al. 2015)","plainCitation":"(Tollan et al. 2015)"},"citationItems":[{"id":1283,"uris":["http://zotero.org/users/3117169/items/NB8Q2JUK"],"uri":["http://zotero.org/users/3117169/items/NB8Q2JUK"],"itemData":{"id":1283,"type":"article-journal","title":"Frozen melt-rock reaction in a peridotite xenolith from sub-arc mantle recorded by diffusion of trace elements and water in olivine","container-title":"Earth and Planetary Science Letters","page":"169-181","volume":"422","archive_location":"WOS:000355350700018","DOI":"10.1016/j.epsl.2015.03.055","ISSN":"0012-821X","shortTitle":"Frozen melt-rock reaction in a peridotite xenolith from sub-arc mantle recorded by diffusion of trace elements and water in olivine","author":[{"family":"Tollan","given":"P. M. E."},{"family":"O'Neill","given":"H. St C."},{"family":"Hermann","given":"J."},{"family":"Benedictus","given":"A."},{"family":"Arculus","given":"R. J."}],"issued":{"date-parts":[["2015",7,15]]}}}],"schema":"https://github.com/citation-style-language/schema/raw/master/csl-citation.json"}</w:instrText>
      </w:r>
      <w:r>
        <w:fldChar w:fldCharType="separate"/>
      </w:r>
      <w:bookmarkStart w:id="497" w:name="__Fieldmark__1585_208418766"/>
      <w:r>
        <w:t>(</w:t>
      </w:r>
      <w:bookmarkStart w:id="498" w:name="__Fieldmark__1576_2403155824"/>
      <w:r>
        <w:t>e</w:t>
      </w:r>
      <w:bookmarkStart w:id="499" w:name="__Fieldmark__1535_545160095"/>
      <w:r>
        <w:t>.</w:t>
      </w:r>
      <w:bookmarkStart w:id="500" w:name="__Fieldmark__1574_1417665735"/>
      <w:r>
        <w:t>g</w:t>
      </w:r>
      <w:bookmarkStart w:id="501" w:name="__Fieldmark__1371_3310317172"/>
      <w:r>
        <w:t>.</w:t>
      </w:r>
      <w:bookmarkStart w:id="502" w:name="__Fieldmark__1600_2505137388"/>
      <w:r>
        <w:t>,</w:t>
      </w:r>
      <w:bookmarkStart w:id="503" w:name="__Fieldmark__1420_1561598236"/>
      <w:r>
        <w:t xml:space="preserve"> </w:t>
      </w:r>
      <w:bookmarkStart w:id="504" w:name="__Fieldmark__1404_2280461051"/>
      <w:r>
        <w:t>T</w:t>
      </w:r>
      <w:bookmarkStart w:id="505" w:name="__Fieldmark__1280_908293503"/>
      <w:r>
        <w:t>o</w:t>
      </w:r>
      <w:bookmarkStart w:id="506" w:name="__Fieldmark__8299_1777031281"/>
      <w:r>
        <w:t>l</w:t>
      </w:r>
      <w:bookmarkStart w:id="507" w:name="__Fieldmark__1273_2048093008"/>
      <w:r>
        <w:t>l</w:t>
      </w:r>
      <w:bookmarkStart w:id="508" w:name="__Fieldmark__1198_527255555"/>
      <w:r>
        <w:t>an et a</w:t>
      </w:r>
      <w:bookmarkStart w:id="509" w:name="__Fieldmark__1113_3642959469"/>
      <w:r>
        <w:t>l</w:t>
      </w:r>
      <w:bookmarkStart w:id="510" w:name="__Fieldmark__1082_2362112943"/>
      <w:r>
        <w:t>.</w:t>
      </w:r>
      <w:bookmarkStart w:id="511" w:name="__Fieldmark__1050_2049629825"/>
      <w:r>
        <w:t xml:space="preserve"> </w:t>
      </w:r>
      <w:bookmarkStart w:id="512" w:name="__Fieldmark__1018_687217606"/>
      <w:r>
        <w:t>2</w:t>
      </w:r>
      <w:bookmarkStart w:id="513" w:name="__Fieldmark__986_2209115713"/>
      <w:r>
        <w:t>0</w:t>
      </w:r>
      <w:bookmarkStart w:id="514" w:name="__Fieldmark__956_1105856583"/>
      <w:r>
        <w:t>1</w:t>
      </w:r>
      <w:bookmarkStart w:id="515" w:name="__Fieldmark__922_1929513578"/>
      <w:r>
        <w:t>5</w:t>
      </w:r>
      <w:bookmarkStart w:id="516" w:name="__Fieldmark__890_739104655"/>
      <w:r>
        <w:t>)</w:t>
      </w:r>
      <w:bookmarkStart w:id="517" w:name="__Fieldmark__857_462321902"/>
      <w:r>
        <w:fldChar w:fldCharType="end"/>
      </w:r>
      <w:bookmarkStart w:id="518" w:name="__Fieldmark__791_2312622389"/>
      <w:bookmarkStart w:id="519" w:name="__Fieldmark__724_188299688"/>
      <w:bookmarkStart w:id="520" w:name="__Fieldmark__654_649753871"/>
      <w:bookmarkStart w:id="521" w:name="__Fieldmark__584_1692434574"/>
      <w:bookmarkStart w:id="522" w:name="__Fieldmark__2086_2994147849"/>
      <w:bookmarkStart w:id="523" w:name="__Fieldmark__442_3149341642"/>
      <w:bookmarkStart w:id="524" w:name="__Fieldmark__370_4019975519"/>
      <w:bookmarkStart w:id="525" w:name="__Fieldmark__298_3917936936"/>
      <w:bookmarkStart w:id="526" w:name="__Fieldmark__226_837005789"/>
      <w:bookmarkStart w:id="527" w:name="__Fieldmark__154_2630548144"/>
      <w:bookmarkStart w:id="528" w:name="__Fieldmark__155_2304565098"/>
      <w:bookmarkStart w:id="529" w:name="__Fieldmark__2510_2304565098"/>
      <w:bookmarkStart w:id="530" w:name="__Fieldmark__190_3470823330"/>
      <w:bookmarkStart w:id="531" w:name="__Fieldmark__262_3265051427"/>
      <w:bookmarkStart w:id="532" w:name="__Fieldmark__334_3852820974"/>
      <w:bookmarkStart w:id="533" w:name="__Fieldmark__406_4213078475"/>
      <w:bookmarkStart w:id="534" w:name="__Fieldmark__478_3231691474"/>
      <w:bookmarkStart w:id="535" w:name="__Fieldmark__549_148202576"/>
      <w:bookmarkStart w:id="536" w:name="__Fieldmark__619_2534479100"/>
      <w:bookmarkStart w:id="537" w:name="__Fieldmark__689_1216455718"/>
      <w:bookmarkStart w:id="538" w:name="__Fieldmark__758_2161409428"/>
      <w:bookmarkStart w:id="539" w:name="__Fieldmark__824_948816634"/>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r>
        <w:t xml:space="preserve"> is particularly important because if FTIR peaks must be resolved and analyzed individually, then H</w:t>
      </w:r>
      <w:r>
        <w:rPr>
          <w:vertAlign w:val="superscript"/>
        </w:rPr>
        <w:t>+</w:t>
      </w:r>
      <w:r>
        <w:t xml:space="preserve"> data from secondary ion mass spectrometry (SIMS), a common and powerful technique, becomes significantly more difficult to interpret because SIMS measures only the total, or bulk, H</w:t>
      </w:r>
      <w:r>
        <w:rPr>
          <w:vertAlign w:val="superscript"/>
        </w:rPr>
        <w:t>+</w:t>
      </w:r>
      <w:r>
        <w:t xml:space="preserve">. </w:t>
      </w:r>
    </w:p>
    <w:p w14:paraId="4DD2FB6C" w14:textId="7C94C097" w:rsidR="00F6765F" w:rsidRDefault="00BE06EE">
      <w:r>
        <w:t>Bulk H</w:t>
      </w:r>
      <w:r>
        <w:rPr>
          <w:vertAlign w:val="superscript"/>
        </w:rPr>
        <w:t>+</w:t>
      </w:r>
      <w:r>
        <w:t xml:space="preserve"> diffusion in natural olivine has been observed to occur at two different rates during hydration under pressure (Kohlstedt &amp; Mackwell 1998; Demouchy &amp; Mackwell 2006). The faster of these two rates was attributed to a flux of H</w:t>
      </w:r>
      <w:r>
        <w:rPr>
          <w:vertAlign w:val="superscript"/>
        </w:rPr>
        <w:t>+</w:t>
      </w:r>
      <w:r>
        <w:t xml:space="preserve"> charge-balanced by a counter-flux of electrons. Because they distort the local lattice, these electrons are often called polarons, and so this rate was labeled  </w:t>
      </w:r>
      <w:commentRangeStart w:id="540"/>
      <w:r>
        <w:t xml:space="preserve">proton-polaron (PP). </w:t>
      </w:r>
      <w:commentRangeEnd w:id="540"/>
      <w:r w:rsidR="00304DFA">
        <w:rPr>
          <w:rStyle w:val="CommentReference"/>
        </w:rPr>
        <w:commentReference w:id="540"/>
      </w:r>
      <w:r>
        <w:t>The slower rate was attributed to a migration of metal vacancies parallel to the H</w:t>
      </w:r>
      <w:r>
        <w:rPr>
          <w:vertAlign w:val="superscript"/>
        </w:rPr>
        <w:t>+</w:t>
      </w:r>
      <w:r>
        <w:t xml:space="preserve"> and so was refered to as</w:t>
      </w:r>
      <w:ins w:id="541" w:author="Terry Plank" w:date="2017-11-28T16:06:00Z">
        <w:r w:rsidR="004B0D38">
          <w:t xml:space="preserve"> </w:t>
        </w:r>
      </w:ins>
      <w:del w:id="542" w:author="Terry Plank" w:date="2017-11-28T16:06:00Z">
        <w:r w:rsidDel="004B0D38">
          <w:delText xml:space="preserve">  </w:delText>
        </w:r>
      </w:del>
      <w:r>
        <w:t>the proton-vacancy (PV)</w:t>
      </w:r>
      <w:ins w:id="543" w:author="Terry Plank" w:date="2017-11-28T16:06:00Z">
        <w:r w:rsidR="004B0D38">
          <w:t xml:space="preserve"> rate</w:t>
        </w:r>
      </w:ins>
      <w:r>
        <w:fldChar w:fldCharType="begin"/>
      </w:r>
      <w:bookmarkStart w:id="544" w:name="__Fieldmark__1747_208418766"/>
      <w:r>
        <w:fldChar w:fldCharType="end"/>
      </w:r>
      <w:r>
        <w:fldChar w:fldCharType="begin"/>
      </w:r>
      <w:bookmarkStart w:id="545" w:name="__Fieldmark__1751_2403155824"/>
      <w:bookmarkStart w:id="546" w:name="__Fieldmark__1750_208418766"/>
      <w:bookmarkEnd w:id="544"/>
      <w:r>
        <w:fldChar w:fldCharType="end"/>
      </w:r>
      <w:bookmarkStart w:id="547" w:name="__Fieldmark__1542_3310317172"/>
      <w:bookmarkStart w:id="548" w:name="__Fieldmark__1555_1561598236111111111111"/>
      <w:bookmarkStart w:id="549" w:name="__Fieldmark__1536_2280461051111111111111"/>
      <w:bookmarkStart w:id="550" w:name="__Fieldmark__1409_9082935031111111111111"/>
      <w:bookmarkStart w:id="551" w:name="__Fieldmark__8425_1777031281111111111111"/>
      <w:bookmarkStart w:id="552" w:name="__Fieldmark__1404_2048093008111111111111"/>
      <w:bookmarkStart w:id="553" w:name="__Fieldmark__1318_5272555551111111111111"/>
      <w:bookmarkStart w:id="554" w:name="__Fieldmark__1230_3642959469111111111111"/>
      <w:bookmarkStart w:id="555" w:name="__Fieldmark__1196_2362112943111111111111"/>
      <w:bookmarkStart w:id="556" w:name="__Fieldmark__1161_2049629825111111111111"/>
      <w:bookmarkStart w:id="557" w:name="__Fieldmark__1126_6872176061111111111111"/>
      <w:bookmarkStart w:id="558" w:name="__Fieldmark__1091_2209115713111111111111"/>
      <w:bookmarkStart w:id="559" w:name="__Fieldmark__1058_1105856583111111111111"/>
      <w:bookmarkStart w:id="560" w:name="__Fieldmark__1021_1929513578111111111111"/>
      <w:bookmarkStart w:id="561" w:name="__Fieldmark__986_73910465511111111111111"/>
      <w:bookmarkStart w:id="562" w:name="__Fieldmark__950_46232190211111111111111"/>
      <w:bookmarkStart w:id="563" w:name="__Fieldmark__914_94881663411111111111111"/>
      <w:bookmarkStart w:id="564" w:name="__Fieldmark__878_23126223891111111111111"/>
      <w:bookmarkStart w:id="565" w:name="__Fieldmark__841_21614094281111111111111"/>
      <w:bookmarkStart w:id="566" w:name="__Fieldmark__803_18829968811111111111111"/>
      <w:bookmarkStart w:id="567" w:name="__Fieldmark__764_12164557181111111111111"/>
      <w:bookmarkStart w:id="568" w:name="__Fieldmark__725_64975387111111111111111"/>
      <w:bookmarkStart w:id="569" w:name="__Fieldmark__686_25344791001111111111111"/>
      <w:bookmarkStart w:id="570" w:name="__Fieldmark__647_16924345741111111111111"/>
      <w:bookmarkStart w:id="571" w:name="__Fieldmark__608_14820257611111111111111"/>
      <w:bookmarkStart w:id="572" w:name="__Fieldmark__2141_2994147849111111111111"/>
      <w:bookmarkStart w:id="573" w:name="__Fieldmark__529_32316914741111111111111"/>
      <w:bookmarkStart w:id="574" w:name="__Fieldmark__489_31493416421111111111111"/>
      <w:bookmarkStart w:id="575" w:name="__Fieldmark__449_42130784751111111111111"/>
      <w:bookmarkStart w:id="576" w:name="__Fieldmark__409_40199755191111111111111"/>
      <w:bookmarkStart w:id="577" w:name="__Fieldmark__369_38528209741111111111111"/>
      <w:bookmarkStart w:id="578" w:name="__Fieldmark__329_39179369361111111111111"/>
      <w:bookmarkStart w:id="579" w:name="__Fieldmark__289_32650514271111111111111"/>
      <w:bookmarkStart w:id="580" w:name="__Fieldmark__249_83700578911111111111111"/>
      <w:bookmarkStart w:id="581" w:name="__Fieldmark__209_34708233301111111111111"/>
      <w:bookmarkStart w:id="582" w:name="__Fieldmark__169_26305481441111111111111"/>
      <w:bookmarkStart w:id="583" w:name="__Fieldmark__2521_2304565098111111111111"/>
      <w:bookmarkStart w:id="584" w:name="__Fieldmark__170_23045650981111111111111"/>
      <w:bookmarkStart w:id="585" w:name="__DdeLink__13742_25051373881111111111"/>
      <w:bookmarkStart w:id="586" w:name="__Fieldmark__1749_1417665735"/>
      <w:bookmarkStart w:id="587" w:name="__Fieldmark__1746_1417665735"/>
      <w:bookmarkStart w:id="588" w:name="__Fieldmark__1710_545160095"/>
      <w:bookmarkStart w:id="589" w:name="__Fieldmark__1754_2403155824"/>
      <w:bookmarkStart w:id="590" w:name="__Fieldmark__1707_545160095"/>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r>
        <w:t xml:space="preserve">. Neither of these studies note any significant </w:t>
      </w:r>
      <w:r>
        <w:lastRenderedPageBreak/>
        <w:t>differences between peaks, and subsequent work has generally assumed that dehydration proceeds similarly for bulk H</w:t>
      </w:r>
      <w:r>
        <w:rPr>
          <w:vertAlign w:val="superscript"/>
        </w:rPr>
        <w:t>+</w:t>
      </w:r>
      <w:r>
        <w:t xml:space="preserve">, first at the rate PP and then at the PV rate (Demouchy &amp; Bolfan-Casanova 2016; Thoraval &amp; Demouchy 2014). </w:t>
      </w:r>
    </w:p>
    <w:p w14:paraId="32043A2C" w14:textId="77777777" w:rsidR="00F6765F" w:rsidRDefault="00BE06EE">
      <w:r>
        <w:t xml:space="preserve">Significant disagreement exists  about which set of diffusivities to apply in a given situation.. For example, in studies of olivine phenocrysts, </w:t>
      </w:r>
      <w:r>
        <w:fldChar w:fldCharType="begin"/>
      </w:r>
      <w:r>
        <w:instrText>ADDIN ZOTERO_ITEM CSL_CITATION {"citationID":"an6cu84h08","properties":{"custom":"Le Voyer et al. (2014); Lloyd et al. (2013); and Hauri (2002)","formattedCitation":"Le Voyer et al. (2014); Lloyd et al. (2013); and Hauri (2002)","plainCitation":"Le Voyer et al. (2014); Lloyd et al. (2013); and Hauri (2002)"},"citationItems":[{"id":2951,"uris":["http://zotero.org/users/3117169/items/8M99H4UC"],"uri":["http://zotero.org/users/3117169/items/8M99H4UC"],"itemData":{"id":2951,"type":"article-journal","title":"Zonation of H2O and F Concentrations around Melt Inclusions in Olivines","container-title":"Journal of Petrology","page":"685-707","volume":"55","issue":"4","source":"academic.oup.com","abstract":"Studies of both naturally quenched and experimentally reheated melt inclusions have established that they can lose or gain H2O after entrapment in their host mineral, before or during eruption. Here we report nanoSIMS analyses of H2O, Cl and F in olivine around melt inclusions from two natural basaltic samples: one from the Sommata cinder cone on Vulcano Island in the Aeolian arc and the other from the Jorullo cinder cone in the Trans-Mexican Volcanic Belt. Our results constrain olivine/basaltic melt partition coefficients and allow assessment of mechanisms of volatile loss from melt inclusions in natural samples. Cl contents in olivine from both samples are mostly below detection limits (≤0·03 ± 0·01 ppm), with no detectable variation close to the melt inclusions. Assuming a maximum Cl content of 0·03 ppm for all olivines, maximum estimates for Cl partition coefficients between olivine and glass are 0·00002 ± 0·00002. Olivines from the two localities display contrasting H2O and F compositions: Sommata olivines contain 27 ± 11 ppm H2O and 0·28 ± 0·07 ppm F, whereas Jorullo olivines have lower and proportionately more variable H2O and F (11 ± 12 ppm and 0·12 ± 0·09 ppm, respectively; uncertainties are two standard deviations for the entire population). The variations of H2O and F contents in the olivines exhibit clear zonation patterns, increasing with proximity to melt inclusions. This pattern was most probably generated during transfer of volatiles out of the inclusions through the host olivine. H2O concentration gradients surrounding melt inclusions are roughly concentric, but significantly elongated parallel to the crystallographic a-axis of olivine. Because of this preferential crystallographic orientation, this pattern is consistent with H2O loss that is rate-limited by the ‘proton–polaron’ mechanism of H diffusion in olivine. Partition coefficients based on olivine compositions immediately adjacent to melt inclusions are 0·0007 ± 0·0003 for H2O and 0·0005 ± 0·0003 for F. The H2O and F diffusion profiles most probably formed in response to a decrease in the respective fugacities in the external melt, owing to either degassing or mixing with volatile-poor melt. Volatile transport out of inclusions might also have been driven in part by increases in the fugacity within the inclusion owing to post-entrapment crystallization. In the case of F, because of the lack of data on F diffusion in olivine, any interpretation of the measured F gradients is speculative. In the case of H2O, we model the concentration gradients using a numerical model of three-dimensional anisotropic diffusion of H, where initial conditions include both H2O decrease in the external melt and post-entrapment enrichment of H2O in the inclusions. The model confirms that external degassing is the dominant driving force, showing that the orientation of the anisotropy in H diffusion is consistent with the proton–polaron diffusion mechanism in olivine. The model also yields an estimate of the initial H2O content of the Sommata melt inclusions before diffusive loss of 6 wt % H2O. The findings provide new insights on rapid H2O loss during magma ascent and improve our ability to assess the fidelity of the H2O record from melt inclusions.","DOI":"10.1093/petrology/egu003","ISSN":"0022-3530","journalAbbreviation":"J Petrology","author":[{"family":"Le Voyer","given":"Marion"},{"family":"Asimow","given":"Paul D."},{"family":"Mosenfelder","given":"Jed L."},{"family":"Guan","given":"Yunbin"},{"family":"Wallace","given":"Paul J."},{"family":"Schiano","given":"Pierre"},{"family":"Stolper","given":"Edward M."},{"family":"Eiler","given":"John M."}],"issued":{"date-parts":[["2014",4,1]]}},"label":"page"},{"id":1092,"uris":["http://zotero.org/users/3117169/items/IG66T2ZN"],"uri":["http://zotero.org/users/3117169/items/IG66T2ZN"],"itemData":{"id":1092,"type":"article-journal","title":"Volatile loss from melt inclusions in pyroclasts of differing sizes","container-title":"Contributions to Mineralogy and Petrology","page":"129-153","volume":"165","shortTitle":"Volatile loss from melt inclusions in pyroclasts of differing sizes","author":[{"family":"Lloyd","given":"Alexander S."},{"family":"Plank","given":"T."},{"family":"Ruprecht","given":"Philipp"},{"family":"Hauri","given":"E. H."},{"family":"Rose","given":"William"}],"issued":{"date-parts":[["2013"]]}},"label":"page"},{"id":1273,"uris":["http://zotero.org/users/3117169/items/N4EFCHGN"],"uri":["http://zotero.org/users/3117169/items/N4EFCHGN"],"itemData":{"id":1273,"type":"article-journal","title":"SIMS analysis of volatiles in silicate glasses, 2: isotopes and abundances in Hawaiian melt inclusions","container-title":"Chemical Geology","page":"115-141","volume":"183","issue":"1-4","archive_location":"WOS:000174332300008","abstract":"Ion microprobe measurements of the concentrations of H2O, CO2, F, S and Cl and the isotopic composition of hydrogen are reported for populations of olivine-hosted melt inclusions from five lava samples from the Hawaiian volcanoes Loihi, Kilauea, Mauna Loa and Koolau. After reheating of the melt inclusions and correction for the effects of post-entrapment modification, the melt inclusions have MgO contents ranging from 8.9% to 15.1% and averaging 11%, significantly higher in MgO than most submarine glasses. The melt inclusions show large ranges in H2O (0.03-0.84), CO2 (5-862 ppm), F (308-1000 ppm), S (156-3330 ppm) and Cl (8 ppm to 1.11 wt.%), accompanied by large ranges in deltaD ( - 165parts per thousand to + 40parts per thousand). Laboratory reheating experiments on Loihi inclusions show that diffusive loss of hydrogen can occur from olivine-hosted melt inclusions on hour- to day-long time scales via proton diffusion through olivine, with consequent positive shifts in the D/H ratios of the residual hydrogen in the melt inclusion. Most melt inclusions from subaerial Kilauea and Mauna Loa samples have signatures of low H2O (0,05 - 0.2 wt.%) and high deltaD (up to + 40%) compared to published analyses of submarine glasses, suggesting diffusive H loss during slow cooling of inclusions shortly after eruption, Koolau melt inclusions have the lowest deltaD values yet measured in oceanic basalts ( - 61parts per thousand to - 165parts per thousand). Shallow-level degassing produces a H2O-deltaD relationship in most Koolau melt inclusions which can be explained by open-system (Rayleigh) degassing with a vapor-melt D/H fractionation factor of 1.024, similar to previous estimates. Shallow degassing is also indicated in some inclusions by parallel depletions in H2O and S, but degassed melt inclusions from all volcanoes display a wide range in CO2 concentrations, indicating kilometer-scale vertical delta(13)C convection of melts within Hawaiian magma reservoirs. The measured of three CO2-bearing melt inclusions from Koolau volcano are depleted ( - 12parts per thousand to - 29parts per thousand) and correlated with deltaD, possibly consistent with open-system degassing Of CO2-rich magmas and subsequent mixing with less-degassed magmas. Assimilation of seawater-derived components is indicated in a small number of melt inclusions which exhibit high Cl and Cl/K ratios, with an extreme example from Loihi (I. 11 wt.% Cl, 0.48 - wt.% H2O, deltaD = - 118parts per thousand). A subset of melt inclusions have escaped the confounding effects of H diffusion, shallow degassing and crustal contamination, and provide evidence for heterogeneity of D/H ratios in the Hawaiian mantle, which appear to correlate with published radiogenic (Sr, Nd, Pb, Os) and oxygen isotope data. If the apparent Hawaiian deltaD variability can be confirmed to be a source signature, then the Hawaiian D/H data indicate that heterogeneities within the Hawaiian plume are required to be large in scale (tens of kilometers) and/or young in age (&lt; 1 Ga) in order to preserve hydrogen isotopic variability against the extremely rapid diffusivity of hydrogen in the mantle. (C) 2002 Elsevier Science B.V. All rights reserved.","DOI":"10.1016/s0009-2541(01)00374-6","ISSN":"0009-2541","shortTitle":"SIMS analysis of volatiles in silicate glasses, 2: isotopes and abundances in Hawaiian melt inclusions","author":[{"family":"Hauri","given":"E."}],"issued":{"date-parts":[["2002",3]]}},"label":"page"}],"schema":"https://github.com/citation-style-language/schema/raw/master/csl-citation.json"}</w:instrText>
      </w:r>
      <w:r>
        <w:fldChar w:fldCharType="separate"/>
      </w:r>
      <w:bookmarkStart w:id="591" w:name="__Fieldmark__1891_208418766"/>
      <w:r>
        <w:t>L</w:t>
      </w:r>
      <w:bookmarkStart w:id="592" w:name="__Fieldmark__1911_2403155824"/>
      <w:r>
        <w:t>e</w:t>
      </w:r>
      <w:bookmarkStart w:id="593" w:name="__Fieldmark__1865_545160095"/>
      <w:r>
        <w:t xml:space="preserve"> </w:t>
      </w:r>
      <w:bookmarkStart w:id="594" w:name="__Fieldmark__1911_1417665735"/>
      <w:r>
        <w:t>V</w:t>
      </w:r>
      <w:bookmarkStart w:id="595" w:name="__Fieldmark__1696_3310317172"/>
      <w:r>
        <w:t>o</w:t>
      </w:r>
      <w:bookmarkStart w:id="596" w:name="__Fieldmark__1978_2505137388"/>
      <w:r>
        <w:t>yer et al. (2014); Lloyd et al. (2013); and Hauri (2002)</w:t>
      </w:r>
      <w:r>
        <w:fldChar w:fldCharType="end"/>
      </w:r>
      <w:bookmarkStart w:id="597" w:name="__Fieldmark__1702_1561598236"/>
      <w:bookmarkStart w:id="598" w:name="__Fieldmark__1679_2280461051"/>
      <w:bookmarkStart w:id="599" w:name="__Fieldmark__1548_908293503"/>
      <w:bookmarkStart w:id="600" w:name="__Fieldmark__8560_1777031281"/>
      <w:bookmarkStart w:id="601" w:name="__Fieldmark__1535_2048093008"/>
      <w:bookmarkStart w:id="602" w:name="__Fieldmark__1445_527255555"/>
      <w:bookmarkStart w:id="603" w:name="__Fieldmark__1353_3642959469"/>
      <w:bookmarkStart w:id="604" w:name="__Fieldmark__1315_2362112943"/>
      <w:bookmarkStart w:id="605" w:name="__Fieldmark__1276_2049629825"/>
      <w:bookmarkStart w:id="606" w:name="__Fieldmark__1237_687217606"/>
      <w:bookmarkStart w:id="607" w:name="__Fieldmark__1198_2209115713"/>
      <w:bookmarkStart w:id="608" w:name="__Fieldmark__1161_1105856583"/>
      <w:bookmarkStart w:id="609" w:name="__Fieldmark__1120_1929513578"/>
      <w:bookmarkStart w:id="610" w:name="__Fieldmark__1081_739104655"/>
      <w:bookmarkStart w:id="611" w:name="__Fieldmark__1041_462321902"/>
      <w:bookmarkStart w:id="612" w:name="__Fieldmark__1001_948816634"/>
      <w:bookmarkStart w:id="613" w:name="__Fieldmark__961_2312622389"/>
      <w:bookmarkStart w:id="614" w:name="__Fieldmark__920_2161409428"/>
      <w:bookmarkStart w:id="615" w:name="__Fieldmark__878_188299688"/>
      <w:bookmarkStart w:id="616" w:name="__Fieldmark__835_1216455718"/>
      <w:bookmarkStart w:id="617" w:name="__Fieldmark__792_649753871"/>
      <w:bookmarkStart w:id="618" w:name="__Fieldmark__749_2534479100"/>
      <w:bookmarkStart w:id="619" w:name="__Fieldmark__706_1692434574"/>
      <w:bookmarkStart w:id="620" w:name="__Fieldmark__663_148202576"/>
      <w:bookmarkStart w:id="621" w:name="__Fieldmark__2192_2994147849"/>
      <w:bookmarkStart w:id="622" w:name="__Fieldmark__576_3231691474"/>
      <w:bookmarkStart w:id="623" w:name="__Fieldmark__532_3149341642"/>
      <w:bookmarkStart w:id="624" w:name="__Fieldmark__488_4213078475"/>
      <w:bookmarkStart w:id="625" w:name="__Fieldmark__444_4019975519"/>
      <w:bookmarkStart w:id="626" w:name="__Fieldmark__400_3852820974"/>
      <w:bookmarkStart w:id="627" w:name="__Fieldmark__356_3917936936"/>
      <w:bookmarkStart w:id="628" w:name="__Fieldmark__312_3265051427"/>
      <w:bookmarkStart w:id="629" w:name="__Fieldmark__268_837005789"/>
      <w:bookmarkStart w:id="630" w:name="__Fieldmark__224_3470823330"/>
      <w:bookmarkStart w:id="631" w:name="__Fieldmark__180_2630548144"/>
      <w:bookmarkStart w:id="632" w:name="__Fieldmark__2528_2304565098"/>
      <w:bookmarkStart w:id="633" w:name="__Fieldmark__179_2304565098"/>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r>
        <w:t xml:space="preserve"> conclude that the PP rate applies, whereas </w:t>
      </w:r>
      <w:r>
        <w:fldChar w:fldCharType="begin"/>
      </w:r>
      <w:r>
        <w:instrText>ADDIN ZOTERO_ITEM CSL_CITATION {"citationID":"ajphqo0mq3","properties":{"custom":"Mironov et al. (2015); Portnyagin et al. (2008); Chen et al. (2011); and Gaetani et al. (2012)","formattedCitation":"Mironov et al. (2015); Portnyagin et al. (2008); Chen et al. (2011); and Gaetani et al. (2012)","plainCitation":"Mironov et al. (2015); Portnyagin et al. (2008); Chen et al. (2011); and Gaetani et al. (2012)"},"citationItems":[{"id":2887,"uris":["http://zotero.org/users/3117169/items/3CGS2UCM"],"uri":["http://zotero.org/users/3117169/items/3CGS2UCM"],"itemData":{"id":2887,"type":"article-journal","title":"Quantification of the CO2 budget and H2O–CO2 systematics in subduction-zone magmas through the experimental hydration of melt inclusions in olivine at high H2O pressure","container-title":"Earth and Planetary Science Letters","page":"1-11","volume":"425","abstract":"Abstract\nReliable evaluation of CO2 contents in parental arc magmas, which can be preserved in melt inclusions in phenocrysts, is required to verify the proposed efficiency of CO2 recycling at convergent margins. Quantification of bulk CO2 concentration in melt inclusions requires their complete homogenization. Using samples from lavas from the Bulochka vent of Klyuchevskoy Volcano (Kamchatka), we applied a novel experimental approach to homogenize and re-equilibrate naturally dehydrated (&amp;lt;1 wt.% H2O) melt inclusions from high-Fo (85–91 mol.%) olivine. The experiments were performed at temperatures of 1150–1400 °C, pressures of up to 500 MPa, under dry to H2O-saturated conditions and with oxygen fugacity ranging from CCO to QFM+3.3. No homogenization was achieved at dry conditions. Complete dissolution of fluid bubbles (homogenization) in the melt inclusions was achieved at H2O pressures of 500 MPa and temperature of 1150 °C, when water content in the melt inclusions reached 4–5 wt.% H2O. The CO2 content in the homogenized inclusions is 3800 ± 140   ppm and CO2/Nb = 3000 ± 420, which are the highest values reported so far for the typical middle-K primitive arc melts and fall within the range of values inferred from the magmatic flux and volcanic gas data for primary arc magma compositions. About 83% of the CO2 in Klyuchevskoy magmas is likely to be derived from the subducting slab and can be attributed to flux melting with a fluid having a CO2/H2O ratio of ∼0.06. The H2O and CO2 contents in the melt inclusions after hydrous experiments were found to correlate positively with each other and negatively with the volume of fluid bubble, reflecting increasing internal pressure in melt inclusions with increasing melt hydration. Therefore, similar trends observed in some natural sets of melt inclusions can be attributed to a partial dehydration of melts after entrapment, operating simultaneously with or following post-entrapment crystallization. Our study implies that the process of post-entrapment dehydration can be completely reversed under high pressure experimental conditions. If temperature, redox conditions and pressure of melt inclusion entrapment can be independently estimated, then our novel experimental approach (homogenization at high H2O pressure) can be used to reconstruct the initial CO2 content and also the entire composition of melt inclusions in olivine, including their initial H2O content, from any type of volcanic rock. With this approach volatiles in ancient lavas can also be determined, expanding our knowledge of volatile recycling further back in Earth history.","DOI":"10.1016/j.epsl.2015.05.043","ISSN":"0012-821X","journalAbbreviation":"Earth and Planetary Science Letters","author":[{"family":"Mironov","given":"Nikita"},{"family":"Portnyagin","given":"Maxim"},{"family":"Botcharnikov","given":"Roman"},{"family":"Gurenko","given":"Andrey"},{"family":"Hoernle","given":"Kaj"},{"family":"Holtz","given":"François"}],"issued":{"date-parts":[["2015",9,1]]}},"label":"page"},{"id":372,"uris":["http://zotero.org/users/3117169/items/4H923N33"],"uri":["http://zotero.org/users/3117169/items/4H923N33"],"itemData":{"id":372,"type":"article-journal","title":"Experimental evidence for rapid water exchange between melt inclusions in olivine and host magma","container-title":"Earth and Planetary Science Letters","page":"541-552","volume":"272","shortTitle":"Experimental evidence for rapid water exchange between melt inclusions in olivine and host magma","author":[{"family":"Portnyagin","given":"M."},{"family":"Almeev","given":"Renat"},{"family":"Matveev","given":"S."},{"family":"Holtz","given":"Francois"}],"issued":{"date-parts":[["2008"]]}},"label":"page"},{"id":1108,"uris":["http://zotero.org/users/3117169/items/IUPRKI5W"],"uri":["http://zotero.org/users/3117169/items/IUPRKI5W"],"itemData":{"id":1108,"type":"article-journal","title":"The rate of water loss from olivine-hosted melt inclusions","container-title":"Contributions to Mineralogy and Petrology","page":"625-636","volume":"162","issue":"3","archive_location":"WOS:000294216500011","abstract":"Diffusive water loss from olivine-hosted melt inclusions has been reported previously. This process must be considered when interpreting melt inclusion data. This study measured the rate of water loss from olivine-hosted melt inclusions during heating-stage experiments to test a previous diffusive reequilibration model and the hydrogen diffusion mechanism that controls the rate. Olivine-hosted melt inclusions were heated to a constant temperature in reduced Ar gas in a heating stage for a few hours, and unpolarized Fourier transform infrared spectra were repeatedly measured through the inclusions. Water loss occurred rapidly in the experiments. Within a few hours, the water absorbance at 3,500 cm(-1) wavenumber decreased by half. The observed water loss rate can be explained by the diffusive reequilibration model and hydrogen diffusion in olivine coupled with metal vacancy. The beginning of water loss was different in the low- and high-temperature experiments. At low temperatures (1,423 and 1,437 K), water loss did not occur in the initial 1 or 2 h. At high temperatures (1,471-1,561 K), water loss began immediately. The initial time period without water loss at low temperatures may be explained by a hydrogen fugacity barrier in the host olivine. At low temperatures, the internal pressure may be lower than the equilibrium pressure of melt inclusion and olivine, causing lower hydrogen fugacity in the melt inclusion than in the olivine, which will delay the water loss from the melt inclusion. The tested model and diffusivity were used to estimate the rate of water loss during homogenization experiments and magma eruption and cooling. For 1-h homogenization experiment, the model shows that large inclusions (50 mu m radius) in large olivines (500 mu m radius) are robust against water loss, while large or small inclusions (50-10 mu m radius) in small olivines (150 mu m radius) may suffer 30-100% water loss. For natural samples, the correlation between water concentration and melt inclusion and olivine sizes may be helpful to infer the initial water concentration, degree of diffusive reequilibration, and magma cooling rate.","DOI":"10.1007/s00410-011-0616-5","ISSN":"0010-7999","shortTitle":"The rate of water loss from olivine-hosted melt inclusions","author":[{"family":"Chen","given":"Y."},{"family":"Provost","given":"A."},{"family":"Schiano","given":"P."},{"family":"Cluzel","given":"N."}],"issued":{"date-parts":[["2011",9]]}},"label":"page"},{"id":623,"uris":["http://zotero.org/users/3117169/items/963EBP88"],"uri":["http://zotero.org/users/3117169/items/963EBP88"],"itemData":{"id":623,"type":"article-journal","title":"Rapid reequilibration of H2O and oxygen fugacity in olivine-hosted melt inclusions","container-title":"Geology","page":"915-918","volume":"40","issue":"10","shortTitle":"Rapid reequilibration of H2O and oxygen fugacity in olivine-hosted melt inclusions","author":[{"family":"Gaetani","given":"G. A."},{"family":"O'Leary","given":"J. A."},{"family":"Shimizu","given":"N."},{"family":"Bucholz","given":"Claire E."},{"family":"Newville","given":"Matthew"}],"issued":{"date-parts":[["2012"]]}},"label":"page"}],"schema":"https://github.com/citation-style-language/schema/raw/master/csl-citation.json"}</w:instrText>
      </w:r>
      <w:r>
        <w:fldChar w:fldCharType="separate"/>
      </w:r>
      <w:bookmarkStart w:id="634" w:name="__Fieldmark__2025_208418766"/>
      <w:r>
        <w:t>M</w:t>
      </w:r>
      <w:bookmarkStart w:id="635" w:name="__Fieldmark__2056_2403155824"/>
      <w:r>
        <w:t>i</w:t>
      </w:r>
      <w:bookmarkStart w:id="636" w:name="__Fieldmark__2006_545160095"/>
      <w:r>
        <w:t>r</w:t>
      </w:r>
      <w:bookmarkStart w:id="637" w:name="__Fieldmark__2048_1417665735"/>
      <w:r>
        <w:t>o</w:t>
      </w:r>
      <w:bookmarkStart w:id="638" w:name="__Fieldmark__1829_3310317172"/>
      <w:r>
        <w:t>n</w:t>
      </w:r>
      <w:bookmarkStart w:id="639" w:name="__Fieldmark__2178_2505137388"/>
      <w:r>
        <w:t>ov et al. (2015); Portnyagin et al. (2008); Chen et al. (2011); and Gaetani et al. (2012)</w:t>
      </w:r>
      <w:r>
        <w:fldChar w:fldCharType="end"/>
      </w:r>
      <w:bookmarkStart w:id="640" w:name="__Fieldmark__1861_1561598236"/>
      <w:bookmarkStart w:id="641" w:name="__Fieldmark__1834_2280461051"/>
      <w:bookmarkStart w:id="642" w:name="__Fieldmark__1699_908293503"/>
      <w:bookmarkStart w:id="643" w:name="__Fieldmark__8707_1777031281"/>
      <w:bookmarkStart w:id="644" w:name="__Fieldmark__1679_2048093008"/>
      <w:bookmarkStart w:id="645" w:name="__Fieldmark__1699_527255555"/>
      <w:bookmarkStart w:id="646" w:name="__Fieldmark__1600_3642959469"/>
      <w:bookmarkStart w:id="647" w:name="__Fieldmark__1555_2362112943"/>
      <w:bookmarkStart w:id="648" w:name="__Fieldmark__1508_2049629825"/>
      <w:bookmarkStart w:id="649" w:name="__Fieldmark__1461_687217606"/>
      <w:bookmarkStart w:id="650" w:name="__Fieldmark__1414_2209115713"/>
      <w:bookmarkStart w:id="651" w:name="__Fieldmark__1369_1105856583"/>
      <w:bookmarkStart w:id="652" w:name="__Fieldmark__1320_1929513578"/>
      <w:bookmarkStart w:id="653" w:name="__Fieldmark__1273_739104655"/>
      <w:bookmarkStart w:id="654" w:name="__Fieldmark__1225_462321902"/>
      <w:bookmarkStart w:id="655" w:name="__Fieldmark__1177_948816634"/>
      <w:bookmarkStart w:id="656" w:name="__Fieldmark__1129_2312622389"/>
      <w:bookmarkStart w:id="657" w:name="__Fieldmark__1080_2161409428"/>
      <w:bookmarkStart w:id="658" w:name="__Fieldmark__1030_188299688"/>
      <w:bookmarkStart w:id="659" w:name="__Fieldmark__979_1216455718"/>
      <w:bookmarkStart w:id="660" w:name="__Fieldmark__928_649753871"/>
      <w:bookmarkStart w:id="661" w:name="__Fieldmark__877_2534479100"/>
      <w:bookmarkStart w:id="662" w:name="__Fieldmark__826_1692434574"/>
      <w:bookmarkStart w:id="663" w:name="__Fieldmark__775_148202576"/>
      <w:bookmarkStart w:id="664" w:name="__Fieldmark__2296_2994147849"/>
      <w:bookmarkStart w:id="665" w:name="__Fieldmark__672_3231691474"/>
      <w:bookmarkStart w:id="666" w:name="__Fieldmark__620_3149341642"/>
      <w:bookmarkStart w:id="667" w:name="__Fieldmark__568_4213078475"/>
      <w:bookmarkStart w:id="668" w:name="__Fieldmark__516_4019975519"/>
      <w:bookmarkStart w:id="669" w:name="__Fieldmark__464_3852820974"/>
      <w:bookmarkStart w:id="670" w:name="__Fieldmark__412_3917936936"/>
      <w:bookmarkStart w:id="671" w:name="__Fieldmark__360_3265051427"/>
      <w:bookmarkStart w:id="672" w:name="__Fieldmark__308_837005789"/>
      <w:bookmarkStart w:id="673" w:name="__Fieldmark__256_3470823330"/>
      <w:bookmarkStart w:id="674" w:name="__Fieldmark__204_2630548144"/>
      <w:bookmarkStart w:id="675" w:name="__Fieldmark__2544_2304565098"/>
      <w:bookmarkStart w:id="676" w:name="__Fieldmark__191_2304565098"/>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r>
        <w:t xml:space="preserve"> suggest using the PV rate. Xenolith studies face similar uncertainty, with some studies mostly focusing on choosing between PP and PV rates (Demouchy et al. 2006; Peslier and Luhr 2006; Denis et al. 2013; Thoraval &amp; Demouchy 2014) and others exploring peak-specific behavior and diffusivities (Hilchie et al. 2014; Tollan et al. 2015; Peslier et al. 2015)</w:t>
      </w:r>
    </w:p>
    <w:p w14:paraId="67387EF3" w14:textId="77777777" w:rsidR="00F6765F" w:rsidRDefault="00BE06EE">
      <w:r>
        <w:t>The major goal of this work is to better understand which diffusivity to use for applications that involve H</w:t>
      </w:r>
      <w:r>
        <w:rPr>
          <w:vertAlign w:val="superscript"/>
        </w:rPr>
        <w:t>+</w:t>
      </w:r>
      <w:r>
        <w:t xml:space="preserve"> diffusion in natural olivine. We focus our efforts mostly on dehydration, for which few experimental studies exist on natural Fe-bearing olivine despite the importance of this parameter for determining the ascent rate for xenoliths and phenocrysts.</w:t>
      </w:r>
    </w:p>
    <w:p w14:paraId="7D6B2FBA" w14:textId="77777777" w:rsidR="00F6765F" w:rsidRDefault="00BE06EE">
      <w:pPr>
        <w:pStyle w:val="Heading1"/>
      </w:pPr>
      <w:r>
        <w:t>Methods</w:t>
      </w:r>
    </w:p>
    <w:p w14:paraId="1412F1A7" w14:textId="4746B28A" w:rsidR="00F6765F" w:rsidRDefault="00BE06EE">
      <w:r>
        <w:t>We provide, for the first time, time-series data showing H</w:t>
      </w:r>
      <w:r>
        <w:rPr>
          <w:vertAlign w:val="superscript"/>
        </w:rPr>
        <w:t>+</w:t>
      </w:r>
      <w:r>
        <w:t xml:space="preserve"> loss from the same single crystal of Fe-bearing olivine. We </w:t>
      </w:r>
      <w:del w:id="677" w:author="Terry Plank" w:date="2017-11-28T16:29:00Z">
        <w:r w:rsidDel="006F4DD1">
          <w:delText xml:space="preserve">do </w:delText>
        </w:r>
      </w:del>
      <w:ins w:id="678" w:author="Terry Plank" w:date="2017-11-28T16:29:00Z">
        <w:r w:rsidR="006F4DD1">
          <w:t xml:space="preserve">carry out such a time series  </w:t>
        </w:r>
      </w:ins>
      <w:r>
        <w:t>this for two</w:t>
      </w:r>
      <w:ins w:id="679" w:author="Terry Plank" w:date="2017-11-28T16:29:00Z">
        <w:r w:rsidR="006F4DD1">
          <w:t xml:space="preserve"> natural</w:t>
        </w:r>
      </w:ins>
      <w:r>
        <w:t xml:space="preserve"> olivines: a partially hydrated xenolithic olivine from San Carlos and a phenocryst from Kilauea Iki. These data are coupled with independent estimates of the H</w:t>
      </w:r>
      <w:r>
        <w:rPr>
          <w:vertAlign w:val="superscript"/>
        </w:rPr>
        <w:t>+</w:t>
      </w:r>
      <w:r>
        <w:t xml:space="preserve"> diffusivity based on H</w:t>
      </w:r>
      <w:r>
        <w:rPr>
          <w:vertAlign w:val="superscript"/>
        </w:rPr>
        <w:t>+</w:t>
      </w:r>
      <w:r>
        <w:t xml:space="preserve"> zonation patterns in a second</w:t>
      </w:r>
      <w:ins w:id="680" w:author="Terry Plank" w:date="2017-11-28T16:29:00Z">
        <w:r w:rsidR="006F4DD1">
          <w:t xml:space="preserve"> untreated</w:t>
        </w:r>
      </w:ins>
      <w:r>
        <w:t xml:space="preserve"> Kilauea Iki phenocryst to produce a set of generic Arrhenius laws for H</w:t>
      </w:r>
      <w:r>
        <w:rPr>
          <w:vertAlign w:val="superscript"/>
        </w:rPr>
        <w:t>+</w:t>
      </w:r>
      <w:r>
        <w:t xml:space="preserve"> diffusion in natural olivine with forsterite numbers between 86 and 90.</w:t>
      </w:r>
    </w:p>
    <w:p w14:paraId="35CD498B" w14:textId="77777777" w:rsidR="00F6765F" w:rsidRDefault="00BE06EE">
      <w:pPr>
        <w:pStyle w:val="Heading2"/>
      </w:pPr>
      <w:r>
        <w:t>Sample selection</w:t>
      </w:r>
    </w:p>
    <w:p w14:paraId="1F8B23FA" w14:textId="7E3C345E" w:rsidR="00F6765F" w:rsidRDefault="00BE06EE">
      <w:r>
        <w:t>Olivines from San Carlos, AZ and Kilauea Iki were chemically characterized and used for H</w:t>
      </w:r>
      <w:r>
        <w:rPr>
          <w:vertAlign w:val="superscript"/>
        </w:rPr>
        <w:t>+</w:t>
      </w:r>
      <w:r>
        <w:t xml:space="preserve"> diffusion experiments. The San Carlos olivine was provided by David Kohlstedt and is similar to that used in previous hydration experiments </w:t>
      </w:r>
      <w:r>
        <w:fldChar w:fldCharType="begin"/>
      </w:r>
      <w:r>
        <w:instrText>ADDIN ZOTERO_ITEM CSL_CITATION {"citationID":"NCgUpiVX","properties":{"formattedCitation":"(Mackwell and Kohlstedt 1990; Kohlstedt and Mackwell 1998)","plainCitation":"(Mackwell and Kohlstedt 1990; Kohlstedt and Mackwell 1998)"},"citationItems":[{"id":905,"uris":["http://zotero.org/users/3117169/items/EVCNUQBB"],"uri":["http://zotero.org/users/3117169/items/EVCNUQBB"],"itemData":{"id":905,"type":"article-journal","title":"Diffusion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w:instrText>
      </w:r>
      <w:r>
        <w:fldChar w:fldCharType="separate"/>
      </w:r>
      <w:bookmarkStart w:id="681" w:name="__Fieldmark__2177_208418766"/>
      <w:r>
        <w:t>(</w:t>
      </w:r>
      <w:bookmarkStart w:id="682" w:name="__Fieldmark__2220_2403155824"/>
      <w:r>
        <w:t>M</w:t>
      </w:r>
      <w:bookmarkStart w:id="683" w:name="__Fieldmark__2166_545160095"/>
      <w:r>
        <w:t>a</w:t>
      </w:r>
      <w:bookmarkStart w:id="684" w:name="__Fieldmark__2206_1417665735"/>
      <w:r>
        <w:t>c</w:t>
      </w:r>
      <w:bookmarkStart w:id="685" w:name="__Fieldmark__1980_3310317172"/>
      <w:r>
        <w:t>k</w:t>
      </w:r>
      <w:bookmarkStart w:id="686" w:name="__Fieldmark__2414_2505137388"/>
      <w:r>
        <w:t>w</w:t>
      </w:r>
      <w:bookmarkStart w:id="687" w:name="__Fieldmark__2025_1561598236"/>
      <w:r>
        <w:t>e</w:t>
      </w:r>
      <w:bookmarkStart w:id="688" w:name="__Fieldmark__1994_2280461051"/>
      <w:r>
        <w:t>l</w:t>
      </w:r>
      <w:bookmarkStart w:id="689" w:name="__Fieldmark__1855_908293503"/>
      <w:r>
        <w:t>l</w:t>
      </w:r>
      <w:bookmarkStart w:id="690" w:name="__Fieldmark__8859_1777031281"/>
      <w:r>
        <w:t xml:space="preserve"> </w:t>
      </w:r>
      <w:bookmarkStart w:id="691" w:name="__Fieldmark__1841_2048093008"/>
      <w:r>
        <w:t>a</w:t>
      </w:r>
      <w:bookmarkStart w:id="692" w:name="__Fieldmark__1833_527255555"/>
      <w:r>
        <w:t>n</w:t>
      </w:r>
      <w:bookmarkStart w:id="693" w:name="__Fieldmark__1728_3642959469"/>
      <w:r>
        <w:t>d</w:t>
      </w:r>
      <w:bookmarkStart w:id="694" w:name="__Fieldmark__1679_2362112943"/>
      <w:r>
        <w:t xml:space="preserve"> </w:t>
      </w:r>
      <w:bookmarkStart w:id="695" w:name="__Fieldmark__1628_2049629825"/>
      <w:r>
        <w:t>K</w:t>
      </w:r>
      <w:bookmarkStart w:id="696" w:name="__Fieldmark__1577_687217606"/>
      <w:r>
        <w:t>o</w:t>
      </w:r>
      <w:bookmarkStart w:id="697" w:name="__Fieldmark__1526_2209115713"/>
      <w:r>
        <w:t>h</w:t>
      </w:r>
      <w:bookmarkStart w:id="698" w:name="__Fieldmark__1477_1105856583"/>
      <w:r>
        <w:t>l</w:t>
      </w:r>
      <w:bookmarkStart w:id="699" w:name="__Fieldmark__1424_1929513578"/>
      <w:r>
        <w:t>s</w:t>
      </w:r>
      <w:bookmarkStart w:id="700" w:name="__Fieldmark__1373_739104655"/>
      <w:r>
        <w:t>t</w:t>
      </w:r>
      <w:bookmarkStart w:id="701" w:name="__Fieldmark__1321_462321902"/>
      <w:r>
        <w:t>e</w:t>
      </w:r>
      <w:bookmarkStart w:id="702" w:name="__Fieldmark__1269_948816634"/>
      <w:r>
        <w:t>d</w:t>
      </w:r>
      <w:bookmarkStart w:id="703" w:name="__Fieldmark__1217_2312622389"/>
      <w:r>
        <w:t>t</w:t>
      </w:r>
      <w:bookmarkStart w:id="704" w:name="__Fieldmark__1164_2161409428"/>
      <w:r>
        <w:t xml:space="preserve"> </w:t>
      </w:r>
      <w:bookmarkStart w:id="705" w:name="__Fieldmark__1110_188299688"/>
      <w:r>
        <w:t>1</w:t>
      </w:r>
      <w:bookmarkStart w:id="706" w:name="__Fieldmark__1055_1216455718"/>
      <w:r>
        <w:t>9</w:t>
      </w:r>
      <w:bookmarkStart w:id="707" w:name="__Fieldmark__1000_649753871"/>
      <w:r>
        <w:t>9</w:t>
      </w:r>
      <w:bookmarkStart w:id="708" w:name="__Fieldmark__945_2534479100"/>
      <w:r>
        <w:t>0</w:t>
      </w:r>
      <w:bookmarkStart w:id="709" w:name="__Fieldmark__890_1692434574"/>
      <w:r>
        <w:t>;</w:t>
      </w:r>
      <w:bookmarkStart w:id="710" w:name="__Fieldmark__835_148202576"/>
      <w:r>
        <w:t xml:space="preserve"> </w:t>
      </w:r>
      <w:bookmarkStart w:id="711" w:name="__Fieldmark__2352_2994147849"/>
      <w:r>
        <w:t>K</w:t>
      </w:r>
      <w:bookmarkStart w:id="712" w:name="__Fieldmark__724_3231691474"/>
      <w:r>
        <w:t>o</w:t>
      </w:r>
      <w:bookmarkStart w:id="713" w:name="__Fieldmark__668_3149341642"/>
      <w:r>
        <w:t>h</w:t>
      </w:r>
      <w:bookmarkStart w:id="714" w:name="__Fieldmark__612_4213078475"/>
      <w:r>
        <w:t>l</w:t>
      </w:r>
      <w:bookmarkStart w:id="715" w:name="__Fieldmark__556_4019975519"/>
      <w:r>
        <w:t>s</w:t>
      </w:r>
      <w:bookmarkStart w:id="716" w:name="__Fieldmark__500_3852820974"/>
      <w:r>
        <w:t>t</w:t>
      </w:r>
      <w:bookmarkStart w:id="717" w:name="__Fieldmark__444_3917936936"/>
      <w:r>
        <w:t>e</w:t>
      </w:r>
      <w:bookmarkStart w:id="718" w:name="__Fieldmark__388_3265051427"/>
      <w:r>
        <w:t>d</w:t>
      </w:r>
      <w:bookmarkStart w:id="719" w:name="__Fieldmark__332_837005789"/>
      <w:r>
        <w:t>t</w:t>
      </w:r>
      <w:bookmarkStart w:id="720" w:name="__Fieldmark__276_3470823330"/>
      <w:r>
        <w:t xml:space="preserve"> </w:t>
      </w:r>
      <w:bookmarkStart w:id="721" w:name="__Fieldmark__220_2630548144"/>
      <w:r>
        <w:t>a</w:t>
      </w:r>
      <w:bookmarkStart w:id="722" w:name="__Fieldmark__2556_2304565098"/>
      <w:r>
        <w:t>n</w:t>
      </w:r>
      <w:bookmarkStart w:id="723" w:name="__Fieldmark__220_2304565098"/>
      <w:r>
        <w:t>d Mackwell 1998)</w:t>
      </w:r>
      <w:r>
        <w:fldChar w:fldCharType="end"/>
      </w:r>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r>
        <w:t>. Here we extend that work by examining site-specific dehydration behavior. The Kilauea Iki olivines were collected from scoria from the 1959 Episode 1 eruption of K</w:t>
      </w:r>
      <w:r>
        <w:rPr>
          <w:rFonts w:cstheme="minorHAnsi"/>
        </w:rPr>
        <w:t>i</w:t>
      </w:r>
      <w:r>
        <w:t>lauea Ik</w:t>
      </w:r>
      <w:r>
        <w:rPr>
          <w:rFonts w:cstheme="minorHAnsi"/>
        </w:rPr>
        <w:t>i</w:t>
      </w:r>
      <w:r>
        <w:t xml:space="preserve"> and have been described in detail by David Ferguson </w:t>
      </w:r>
      <w:r>
        <w:fldChar w:fldCharType="begin"/>
      </w:r>
      <w:r>
        <w:instrText>ADDIN ZOTERO_TEMP</w:instrText>
      </w:r>
      <w:r>
        <w:fldChar w:fldCharType="separate"/>
      </w:r>
      <w:bookmarkStart w:id="724" w:name="__Fieldmark__2352_208418766"/>
      <w:r>
        <w:rPr>
          <w:rFonts w:cs="Calibri"/>
        </w:rPr>
        <w:t>(</w:t>
      </w:r>
      <w:bookmarkStart w:id="725" w:name="__Fieldmark__2391_2403155824"/>
      <w:r>
        <w:rPr>
          <w:rFonts w:cs="Calibri"/>
        </w:rPr>
        <w:t>F</w:t>
      </w:r>
      <w:bookmarkStart w:id="726" w:name="__Fieldmark__2333_545160095"/>
      <w:r>
        <w:rPr>
          <w:rFonts w:cs="Calibri"/>
        </w:rPr>
        <w:t>e</w:t>
      </w:r>
      <w:bookmarkStart w:id="727" w:name="__Fieldmark__2371_1417665735"/>
      <w:r>
        <w:rPr>
          <w:rFonts w:cs="Calibri"/>
        </w:rPr>
        <w:t>rguson et al. 2016)</w:t>
      </w:r>
      <w:r>
        <w:fldChar w:fldCharType="end"/>
      </w:r>
      <w:bookmarkStart w:id="728" w:name="__Fieldmark__2579_2505137388"/>
      <w:bookmarkStart w:id="729" w:name="__Fieldmark__2176_1561598236"/>
      <w:bookmarkStart w:id="730" w:name="__Fieldmark__2141_2280461051"/>
      <w:bookmarkStart w:id="731" w:name="__Fieldmark__1998_908293503"/>
      <w:bookmarkStart w:id="732" w:name="__Fieldmark__8998_1777031281"/>
      <w:bookmarkStart w:id="733" w:name="__Fieldmark__1976_2048093008"/>
      <w:bookmarkStart w:id="734" w:name="__Fieldmark__1964_527255555"/>
      <w:bookmarkStart w:id="735" w:name="__Fieldmark__1855_3642959469"/>
      <w:bookmarkStart w:id="736" w:name="__Fieldmark__1802_2362112943"/>
      <w:bookmarkStart w:id="737" w:name="__Fieldmark__1747_2049629825"/>
      <w:bookmarkStart w:id="738" w:name="__Fieldmark__1692_687217606"/>
      <w:bookmarkStart w:id="739" w:name="__Fieldmark__1637_2209115713"/>
      <w:bookmarkStart w:id="740" w:name="__Fieldmark__1584_1105856583"/>
      <w:bookmarkStart w:id="741" w:name="__Fieldmark__1527_1929513578"/>
      <w:bookmarkStart w:id="742" w:name="__Fieldmark__1472_739104655"/>
      <w:bookmarkStart w:id="743" w:name="__Fieldmark__1416_462321902"/>
      <w:bookmarkStart w:id="744" w:name="__Fieldmark__1360_948816634"/>
      <w:bookmarkStart w:id="745" w:name="__Fieldmark__1304_2312622389"/>
      <w:bookmarkStart w:id="746" w:name="__Fieldmark__1247_2161409428"/>
      <w:bookmarkStart w:id="747" w:name="__Fieldmark__1189_188299688"/>
      <w:bookmarkStart w:id="748" w:name="__Fieldmark__1130_1216455718"/>
      <w:bookmarkStart w:id="749" w:name="__Fieldmark__1071_649753871"/>
      <w:bookmarkStart w:id="750" w:name="__Fieldmark__1012_2534479100"/>
      <w:bookmarkStart w:id="751" w:name="__Fieldmark__953_1692434574"/>
      <w:bookmarkStart w:id="752" w:name="__Fieldmark__2407_2994147849"/>
      <w:bookmarkStart w:id="753" w:name="__Fieldmark__715_3149341642"/>
      <w:bookmarkStart w:id="754" w:name="__Fieldmark__595_4019975519"/>
      <w:bookmarkStart w:id="755" w:name="__Fieldmark__475_3917936936"/>
      <w:bookmarkStart w:id="756" w:name="__Fieldmark__355_837005789"/>
      <w:bookmarkStart w:id="757" w:name="__Fieldmark__235_2630548144"/>
      <w:bookmarkStart w:id="758" w:name="__Fieldmark__239_2304565098"/>
      <w:bookmarkStart w:id="759" w:name="__Fieldmark__2567_2304565098"/>
      <w:bookmarkStart w:id="760" w:name="__Fieldmark__295_3470823330"/>
      <w:bookmarkStart w:id="761" w:name="__Fieldmark__415_3265051427"/>
      <w:bookmarkStart w:id="762" w:name="__Fieldmark__535_3852820974"/>
      <w:bookmarkStart w:id="763" w:name="__Fieldmark__655_4213078475"/>
      <w:bookmarkStart w:id="764" w:name="__Fieldmark__775_3231691474"/>
      <w:bookmarkStart w:id="765" w:name="__Fieldmark__894_148202576"/>
      <w:bookmarkStart w:id="766" w:name="__Fieldmark__2141_3310317172"/>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r>
        <w:t>, who provided the samples. The Kilauea Iki samples are of great interest because they provide the first direct experimental measurements of H</w:t>
      </w:r>
      <w:r>
        <w:rPr>
          <w:vertAlign w:val="superscript"/>
        </w:rPr>
        <w:t>+</w:t>
      </w:r>
      <w:r>
        <w:t xml:space="preserve"> diffusion in all 3 crystallographic directions of inclusion-free olivine phenocrysts, and, because independent estimates of the decompression rate already exist (Ferguson et al. 2016). We can also estimate the hydrogen diffusivity in the</w:t>
      </w:r>
      <w:ins w:id="767" w:author="Terry Plank" w:date="2017-11-28T16:30:00Z">
        <w:r w:rsidR="006F4DD1">
          <w:t xml:space="preserve"> untreated</w:t>
        </w:r>
      </w:ins>
      <w:r>
        <w:t xml:space="preserve"> olivine during its actual ascent.</w:t>
      </w:r>
    </w:p>
    <w:p w14:paraId="37EFF66D" w14:textId="77777777" w:rsidR="00F6765F" w:rsidRDefault="00BE06EE">
      <w:pPr>
        <w:pStyle w:val="Heading2"/>
      </w:pPr>
      <w:r>
        <w:t>Sample preparation</w:t>
      </w:r>
    </w:p>
    <w:p w14:paraId="0BCD8DD1" w14:textId="3A84ED3E" w:rsidR="00F6765F" w:rsidRDefault="00BE06EE">
      <w:r>
        <w:t>A large crack</w:t>
      </w:r>
      <w:ins w:id="768" w:author="Terry Plank" w:date="2017-11-28T16:30:00Z">
        <w:r w:rsidR="006F4DD1">
          <w:t>-</w:t>
        </w:r>
      </w:ins>
      <w:r>
        <w:t xml:space="preserve"> and inclusion-free piece of San Carlos olivine, SC1 (IGSN: IEFERSCO1), was oriented by Laue camera at Cornell University and then cut into a series of smaller pieces approximately 2-3 mm long on each side using a diamond saw. One of the resulting sub-pieces, SC1-1 (IGSN: IEFERJAI3), was polished with 0.25 </w:t>
      </w:r>
      <w:r>
        <w:rPr>
          <w:rFonts w:cstheme="minorHAnsi"/>
        </w:rPr>
        <w:t>μ</w:t>
      </w:r>
      <w:r>
        <w:t>m diamond paste and used to estimate the initial H</w:t>
      </w:r>
      <w:r>
        <w:rPr>
          <w:vertAlign w:val="superscript"/>
        </w:rPr>
        <w:t>+</w:t>
      </w:r>
      <w:r>
        <w:t xml:space="preserve"> concentration by FTIR. Additional pieces of SC1 were used to test the hydration procedure, and pieces SC1-7 (IGSN: IEFERJAI9) and SC1-2 (IGSN: IEFERJAI4) were partially hydrated and then polished with 0.25 </w:t>
      </w:r>
      <w:r>
        <w:rPr>
          <w:rFonts w:cstheme="minorHAnsi"/>
        </w:rPr>
        <w:t>μ</w:t>
      </w:r>
      <w:r>
        <w:t xml:space="preserve">m diamond paste for FTIR. SC1-2 was then sequentially dehydrated with FTIR profiles measured after each dehydration step and afterwards analyzed by electron microprobe analysis (EMPA) and SIMS. </w:t>
      </w:r>
      <w:ins w:id="769" w:author="Terry Plank" w:date="2017-11-28T16:31:00Z">
        <w:r w:rsidR="006F4DD1">
          <w:t>Table 1 outlines the experimental treatment of each crystal piece.</w:t>
        </w:r>
      </w:ins>
      <w:r>
        <w:t xml:space="preserve"> </w:t>
      </w:r>
    </w:p>
    <w:p w14:paraId="67C632B6" w14:textId="6F8FBBF8" w:rsidR="00F6765F" w:rsidRDefault="00BE06EE">
      <w:r>
        <w:t>Two large, relatively clear pieces of the K</w:t>
      </w:r>
      <w:r>
        <w:rPr>
          <w:rFonts w:cstheme="minorHAnsi"/>
        </w:rPr>
        <w:t>i</w:t>
      </w:r>
      <w:r>
        <w:t>lauea Iki olivine</w:t>
      </w:r>
      <w:ins w:id="770" w:author="Terry Plank" w:date="2017-11-28T16:34:00Z">
        <w:r w:rsidR="006F4DD1">
          <w:t xml:space="preserve"> (Kiki)</w:t>
        </w:r>
      </w:ins>
      <w:r>
        <w:t xml:space="preserve"> were selected, oriented based on crystal morphology, and polished. The orientation of both samples was confirmed by electron </w:t>
      </w:r>
      <w:r>
        <w:lastRenderedPageBreak/>
        <w:t xml:space="preserve">backscatter diffraction (EBSD) at the American Museum on Natural History. One of these samples, Kiki (IGSN: IEFERJAIC), was polished into a block shape of dimensions 2 </w:t>
      </w:r>
      <w:r>
        <w:rPr>
          <w:rFonts w:cstheme="minorHAnsi"/>
        </w:rPr>
        <w:t>×</w:t>
      </w:r>
      <w:r>
        <w:t xml:space="preserve"> 1 </w:t>
      </w:r>
      <w:r>
        <w:rPr>
          <w:rFonts w:cstheme="minorHAnsi"/>
        </w:rPr>
        <w:t>×</w:t>
      </w:r>
      <w:r>
        <w:t xml:space="preserve"> 1.3 mm and characterized by EMPA, SIMS, and polarized FTIR. The sample was initially zoned in H</w:t>
      </w:r>
      <w:r>
        <w:rPr>
          <w:vertAlign w:val="superscript"/>
        </w:rPr>
        <w:t>+</w:t>
      </w:r>
      <w:r>
        <w:t>, and the low H</w:t>
      </w:r>
      <w:r>
        <w:rPr>
          <w:vertAlign w:val="superscript"/>
        </w:rPr>
        <w:t>+</w:t>
      </w:r>
      <w:r>
        <w:t xml:space="preserve"> rims were polished off to create a homogeneous initial block for use in dehydration experiments. </w:t>
      </w:r>
    </w:p>
    <w:p w14:paraId="39945B44" w14:textId="77777777" w:rsidR="00F6765F" w:rsidRDefault="00BE06EE">
      <w:r>
        <w:t>This zonation was not polished off the second Kilauea Iki phenocryst (IGSN IEMN1KI02), which was used to obtain an independent estimate of the bulk H</w:t>
      </w:r>
      <w:r>
        <w:rPr>
          <w:vertAlign w:val="superscript"/>
        </w:rPr>
        <w:t>+</w:t>
      </w:r>
      <w:r>
        <w:t xml:space="preserve"> diffusivity in olivine as degassing took place during ascent. This sample was polished to its midpoint to expose the (010) plane and prepared for SIMS following recently developed sample preparation techniques for reducing instrumental background </w:t>
      </w:r>
      <w:r>
        <w:fldChar w:fldCharType="begin"/>
      </w:r>
      <w:r>
        <w:instrText>ADDIN EN.CITE</w:instrText>
      </w:r>
      <w:r>
        <w:fldChar w:fldCharType="end"/>
      </w:r>
      <w:bookmarkStart w:id="771" w:name="__Fieldmark__2531_208418766"/>
      <w:r>
        <w:fldChar w:fldCharType="begin"/>
      </w:r>
      <w:r>
        <w:instrText>ADDIN EN.CITE</w:instrText>
      </w:r>
      <w:r>
        <w:fldChar w:fldCharType="end"/>
      </w:r>
      <w:bookmarkStart w:id="772" w:name="__Fieldmark__2534_208418766"/>
      <w:bookmarkStart w:id="773" w:name="__Fieldmark__2544_2403155824"/>
      <w:bookmarkEnd w:id="771"/>
      <w:r>
        <w:fldChar w:fldCharType="begin"/>
      </w:r>
      <w:r>
        <w:instrText>ADDIN EN.CITE</w:instrText>
      </w:r>
      <w:r>
        <w:fldChar w:fldCharType="end"/>
      </w:r>
      <w:bookmarkStart w:id="774" w:name="__Fieldmark__2539_208418766"/>
      <w:bookmarkStart w:id="775" w:name="__Fieldmark__2482_545160095"/>
      <w:bookmarkStart w:id="776" w:name="__Fieldmark__2547_2403155824"/>
      <w:bookmarkEnd w:id="772"/>
      <w:bookmarkEnd w:id="773"/>
      <w:r>
        <w:fldChar w:fldCharType="begin"/>
      </w:r>
      <w:r>
        <w:instrText>ADDIN EN.CITE</w:instrText>
      </w:r>
      <w:r>
        <w:fldChar w:fldCharType="end"/>
      </w:r>
      <w:bookmarkStart w:id="777" w:name="__Fieldmark__2546_208418766"/>
      <w:bookmarkStart w:id="778" w:name="__Fieldmark__2485_545160095"/>
      <w:bookmarkStart w:id="779" w:name="__Fieldmark__2518_1417665735"/>
      <w:bookmarkStart w:id="780" w:name="__Fieldmark__2552_2403155824"/>
      <w:bookmarkEnd w:id="774"/>
      <w:bookmarkEnd w:id="775"/>
      <w:bookmarkEnd w:id="776"/>
      <w:r>
        <w:fldChar w:fldCharType="begin"/>
      </w:r>
      <w:r>
        <w:instrText>ADDIN EN.CITE</w:instrText>
      </w:r>
      <w:r>
        <w:fldChar w:fldCharType="end"/>
      </w:r>
      <w:bookmarkStart w:id="781" w:name="__Fieldmark__2555_208418766"/>
      <w:bookmarkStart w:id="782" w:name="__Fieldmark__2490_545160095"/>
      <w:bookmarkStart w:id="783" w:name="__Fieldmark__2285_3310317172"/>
      <w:bookmarkStart w:id="784" w:name="__Fieldmark__2521_1417665735"/>
      <w:bookmarkStart w:id="785" w:name="__Fieldmark__2559_2403155824"/>
      <w:bookmarkEnd w:id="777"/>
      <w:bookmarkEnd w:id="778"/>
      <w:bookmarkEnd w:id="779"/>
      <w:bookmarkEnd w:id="780"/>
      <w:r>
        <w:fldChar w:fldCharType="begin"/>
      </w:r>
      <w:r>
        <w:instrText>ADDIN EN.CITE</w:instrText>
      </w:r>
      <w:r>
        <w:fldChar w:fldCharType="end"/>
      </w:r>
      <w:bookmarkStart w:id="786" w:name="__Fieldmark__2566_208418766"/>
      <w:bookmarkStart w:id="787" w:name="__Fieldmark__2497_545160095"/>
      <w:bookmarkStart w:id="788" w:name="__Fieldmark__2288_3310317172"/>
      <w:bookmarkStart w:id="789" w:name="__Fieldmark__2797_2505137388"/>
      <w:bookmarkStart w:id="790" w:name="__Fieldmark__2526_1417665735"/>
      <w:bookmarkStart w:id="791" w:name="__Fieldmark__2568_2403155824"/>
      <w:bookmarkEnd w:id="781"/>
      <w:bookmarkEnd w:id="782"/>
      <w:bookmarkEnd w:id="783"/>
      <w:bookmarkEnd w:id="784"/>
      <w:bookmarkEnd w:id="785"/>
      <w:r>
        <w:fldChar w:fldCharType="begin"/>
      </w:r>
      <w:r>
        <w:instrText>ADDIN EN.CITE</w:instrText>
      </w:r>
      <w:r>
        <w:fldChar w:fldCharType="end"/>
      </w:r>
      <w:bookmarkStart w:id="792" w:name="__Fieldmark__2579_208418766"/>
      <w:bookmarkStart w:id="793" w:name="__Fieldmark__2506_545160095"/>
      <w:bookmarkStart w:id="794" w:name="__Fieldmark__2293_3310317172"/>
      <w:bookmarkStart w:id="795" w:name="__Fieldmark__2324_1561598236"/>
      <w:bookmarkStart w:id="796" w:name="__Fieldmark__2800_2505137388"/>
      <w:bookmarkStart w:id="797" w:name="__Fieldmark__2533_1417665735"/>
      <w:bookmarkStart w:id="798" w:name="__Fieldmark__2579_2403155824"/>
      <w:bookmarkEnd w:id="786"/>
      <w:bookmarkEnd w:id="787"/>
      <w:bookmarkEnd w:id="788"/>
      <w:bookmarkEnd w:id="789"/>
      <w:bookmarkEnd w:id="790"/>
      <w:bookmarkEnd w:id="791"/>
      <w:r>
        <w:fldChar w:fldCharType="begin"/>
      </w:r>
      <w:r>
        <w:instrText>ADDIN EN.CITE</w:instrText>
      </w:r>
      <w:r>
        <w:fldChar w:fldCharType="end"/>
      </w:r>
      <w:bookmarkStart w:id="799" w:name="__Fieldmark__2594_208418766"/>
      <w:bookmarkStart w:id="800" w:name="__Fieldmark__2517_545160095"/>
      <w:bookmarkStart w:id="801" w:name="__Fieldmark__2300_3310317172"/>
      <w:bookmarkStart w:id="802" w:name="__Fieldmark__2286_2280461051"/>
      <w:bookmarkStart w:id="803" w:name="__Fieldmark__2327_1561598236"/>
      <w:bookmarkStart w:id="804" w:name="__Fieldmark__2805_2505137388"/>
      <w:bookmarkStart w:id="805" w:name="__Fieldmark__2542_1417665735"/>
      <w:bookmarkStart w:id="806" w:name="__Fieldmark__2592_2403155824"/>
      <w:bookmarkEnd w:id="792"/>
      <w:bookmarkEnd w:id="793"/>
      <w:bookmarkEnd w:id="794"/>
      <w:bookmarkEnd w:id="795"/>
      <w:bookmarkEnd w:id="796"/>
      <w:bookmarkEnd w:id="797"/>
      <w:bookmarkEnd w:id="798"/>
      <w:r>
        <w:fldChar w:fldCharType="begin"/>
      </w:r>
      <w:r>
        <w:instrText>ADDIN EN.CITE</w:instrText>
      </w:r>
      <w:r>
        <w:fldChar w:fldCharType="end"/>
      </w:r>
      <w:bookmarkStart w:id="807" w:name="__Fieldmark__2611_208418766"/>
      <w:bookmarkStart w:id="808" w:name="__Fieldmark__2530_545160095"/>
      <w:bookmarkStart w:id="809" w:name="__Fieldmark__2309_3310317172"/>
      <w:bookmarkStart w:id="810" w:name="__Fieldmark__2289_2280461051"/>
      <w:bookmarkStart w:id="811" w:name="__Fieldmark__2140_908293503"/>
      <w:bookmarkStart w:id="812" w:name="__Fieldmark__2332_1561598236"/>
      <w:bookmarkStart w:id="813" w:name="__Fieldmark__2812_2505137388"/>
      <w:bookmarkStart w:id="814" w:name="__Fieldmark__2553_1417665735"/>
      <w:bookmarkStart w:id="815" w:name="__Fieldmark__2607_2403155824"/>
      <w:bookmarkEnd w:id="799"/>
      <w:bookmarkEnd w:id="800"/>
      <w:bookmarkEnd w:id="801"/>
      <w:bookmarkEnd w:id="802"/>
      <w:bookmarkEnd w:id="803"/>
      <w:bookmarkEnd w:id="804"/>
      <w:bookmarkEnd w:id="805"/>
      <w:bookmarkEnd w:id="806"/>
      <w:r>
        <w:fldChar w:fldCharType="begin"/>
      </w:r>
      <w:r>
        <w:instrText>ADDIN EN.CITE</w:instrText>
      </w:r>
      <w:r>
        <w:fldChar w:fldCharType="end"/>
      </w:r>
      <w:bookmarkStart w:id="816" w:name="__Fieldmark__2630_208418766"/>
      <w:bookmarkStart w:id="817" w:name="__Fieldmark__2545_545160095"/>
      <w:bookmarkStart w:id="818" w:name="__Fieldmark__2320_3310317172"/>
      <w:bookmarkStart w:id="819" w:name="__Fieldmark__2294_2280461051"/>
      <w:bookmarkStart w:id="820" w:name="__Fieldmark__9138_1777031281"/>
      <w:bookmarkStart w:id="821" w:name="__Fieldmark__2143_908293503"/>
      <w:bookmarkStart w:id="822" w:name="__Fieldmark__2339_1561598236"/>
      <w:bookmarkStart w:id="823" w:name="__Fieldmark__2821_2505137388"/>
      <w:bookmarkStart w:id="824" w:name="__Fieldmark__2566_1417665735"/>
      <w:bookmarkStart w:id="825" w:name="__Fieldmark__2624_2403155824"/>
      <w:bookmarkEnd w:id="807"/>
      <w:bookmarkEnd w:id="808"/>
      <w:bookmarkEnd w:id="809"/>
      <w:bookmarkEnd w:id="810"/>
      <w:bookmarkEnd w:id="811"/>
      <w:bookmarkEnd w:id="812"/>
      <w:bookmarkEnd w:id="813"/>
      <w:bookmarkEnd w:id="814"/>
      <w:bookmarkEnd w:id="815"/>
      <w:r>
        <w:fldChar w:fldCharType="begin"/>
      </w:r>
      <w:r>
        <w:instrText>ADDIN EN.CITE</w:instrText>
      </w:r>
      <w:r>
        <w:fldChar w:fldCharType="end"/>
      </w:r>
      <w:bookmarkStart w:id="826" w:name="__Fieldmark__2651_208418766"/>
      <w:bookmarkStart w:id="827" w:name="__Fieldmark__2562_545160095"/>
      <w:bookmarkStart w:id="828" w:name="__Fieldmark__2333_3310317172"/>
      <w:bookmarkStart w:id="829" w:name="__Fieldmark__2301_2280461051"/>
      <w:bookmarkStart w:id="830" w:name="__Fieldmark__9141_1777031281"/>
      <w:bookmarkStart w:id="831" w:name="__Fieldmark__2139_2048093008"/>
      <w:bookmarkStart w:id="832" w:name="__Fieldmark__2148_908293503"/>
      <w:bookmarkStart w:id="833" w:name="__Fieldmark__2348_1561598236"/>
      <w:bookmarkStart w:id="834" w:name="__Fieldmark__2832_2505137388"/>
      <w:bookmarkStart w:id="835" w:name="__Fieldmark__2581_1417665735"/>
      <w:bookmarkStart w:id="836" w:name="__Fieldmark__2643_2403155824"/>
      <w:bookmarkEnd w:id="816"/>
      <w:bookmarkEnd w:id="817"/>
      <w:bookmarkEnd w:id="818"/>
      <w:bookmarkEnd w:id="819"/>
      <w:bookmarkEnd w:id="820"/>
      <w:bookmarkEnd w:id="821"/>
      <w:bookmarkEnd w:id="822"/>
      <w:bookmarkEnd w:id="823"/>
      <w:bookmarkEnd w:id="824"/>
      <w:bookmarkEnd w:id="825"/>
      <w:r>
        <w:fldChar w:fldCharType="begin"/>
      </w:r>
      <w:r>
        <w:instrText>ADDIN EN.CITE</w:instrText>
      </w:r>
      <w:r>
        <w:fldChar w:fldCharType="end"/>
      </w:r>
      <w:bookmarkStart w:id="837" w:name="__Fieldmark__2674_208418766"/>
      <w:bookmarkStart w:id="838" w:name="__Fieldmark__2581_545160095"/>
      <w:bookmarkStart w:id="839" w:name="__Fieldmark__2348_3310317172"/>
      <w:bookmarkStart w:id="840" w:name="__Fieldmark__2310_2280461051"/>
      <w:bookmarkStart w:id="841" w:name="__Fieldmark__9146_1777031281"/>
      <w:bookmarkStart w:id="842" w:name="__Fieldmark__2142_2048093008"/>
      <w:bookmarkStart w:id="843" w:name="__Fieldmark__2155_908293503"/>
      <w:bookmarkStart w:id="844" w:name="__Fieldmark__2359_1561598236"/>
      <w:bookmarkStart w:id="845" w:name="__Fieldmark__2845_2505137388"/>
      <w:bookmarkStart w:id="846" w:name="__Fieldmark__2598_1417665735"/>
      <w:bookmarkStart w:id="847" w:name="__Fieldmark__2664_2403155824"/>
      <w:bookmarkStart w:id="848" w:name="__Fieldmark__3840_527255555"/>
      <w:bookmarkEnd w:id="826"/>
      <w:bookmarkEnd w:id="827"/>
      <w:bookmarkEnd w:id="828"/>
      <w:bookmarkEnd w:id="829"/>
      <w:bookmarkEnd w:id="830"/>
      <w:bookmarkEnd w:id="831"/>
      <w:bookmarkEnd w:id="832"/>
      <w:bookmarkEnd w:id="833"/>
      <w:bookmarkEnd w:id="834"/>
      <w:bookmarkEnd w:id="835"/>
      <w:bookmarkEnd w:id="836"/>
      <w:r>
        <w:fldChar w:fldCharType="begin"/>
      </w:r>
      <w:r>
        <w:instrText>ADDIN EN.CITE</w:instrText>
      </w:r>
      <w:r>
        <w:fldChar w:fldCharType="end"/>
      </w:r>
      <w:bookmarkStart w:id="849" w:name="__Fieldmark__2696_208418766"/>
      <w:bookmarkStart w:id="850" w:name="__Fieldmark__2599_545160095"/>
      <w:bookmarkStart w:id="851" w:name="__Fieldmark__2362_3310317172"/>
      <w:bookmarkStart w:id="852" w:name="__Fieldmark__2318_2280461051"/>
      <w:bookmarkStart w:id="853" w:name="__Fieldmark__9150_1777031281"/>
      <w:bookmarkStart w:id="854" w:name="__Fieldmark__2144_2048093008"/>
      <w:bookmarkStart w:id="855" w:name="__Fieldmark__2161_908293503"/>
      <w:bookmarkStart w:id="856" w:name="__Fieldmark__2369_1561598236"/>
      <w:bookmarkStart w:id="857" w:name="__Fieldmark__2857_2505137388"/>
      <w:bookmarkStart w:id="858" w:name="__Fieldmark__2614_1417665735"/>
      <w:bookmarkStart w:id="859" w:name="__Fieldmark__2684_2403155824"/>
      <w:bookmarkEnd w:id="837"/>
      <w:bookmarkEnd w:id="838"/>
      <w:bookmarkEnd w:id="839"/>
      <w:bookmarkEnd w:id="840"/>
      <w:bookmarkEnd w:id="841"/>
      <w:bookmarkEnd w:id="842"/>
      <w:bookmarkEnd w:id="843"/>
      <w:bookmarkEnd w:id="844"/>
      <w:bookmarkEnd w:id="845"/>
      <w:bookmarkEnd w:id="846"/>
      <w:bookmarkEnd w:id="847"/>
      <w:r>
        <w:fldChar w:fldCharType="begin"/>
      </w:r>
      <w:r>
        <w:instrText>ADDIN EN.CITE</w:instrText>
      </w:r>
      <w:r>
        <w:fldChar w:fldCharType="end"/>
      </w:r>
      <w:bookmarkStart w:id="860" w:name="__Fieldmark__2719_208418766"/>
      <w:bookmarkStart w:id="861" w:name="__Fieldmark__2618_545160095"/>
      <w:bookmarkStart w:id="862" w:name="__Fieldmark__2377_3310317172"/>
      <w:bookmarkStart w:id="863" w:name="__Fieldmark__2327_2280461051"/>
      <w:bookmarkStart w:id="864" w:name="__Fieldmark__9155_1777031281"/>
      <w:bookmarkStart w:id="865" w:name="__Fieldmark__2147_2048093008"/>
      <w:bookmarkStart w:id="866" w:name="__Fieldmark__2168_908293503"/>
      <w:bookmarkStart w:id="867" w:name="__Fieldmark__2380_1561598236"/>
      <w:bookmarkStart w:id="868" w:name="__Fieldmark__2870_2505137388"/>
      <w:bookmarkStart w:id="869" w:name="__Fieldmark__2631_1417665735"/>
      <w:bookmarkStart w:id="870" w:name="__Fieldmark__2705_2403155824"/>
      <w:bookmarkStart w:id="871" w:name="__Fieldmark__3843_527255555"/>
      <w:bookmarkEnd w:id="849"/>
      <w:bookmarkEnd w:id="850"/>
      <w:bookmarkEnd w:id="851"/>
      <w:bookmarkEnd w:id="852"/>
      <w:bookmarkEnd w:id="853"/>
      <w:bookmarkEnd w:id="854"/>
      <w:bookmarkEnd w:id="855"/>
      <w:bookmarkEnd w:id="856"/>
      <w:bookmarkEnd w:id="857"/>
      <w:bookmarkEnd w:id="858"/>
      <w:bookmarkEnd w:id="859"/>
      <w:r>
        <w:fldChar w:fldCharType="begin"/>
      </w:r>
      <w:r>
        <w:instrText>ADDIN EN.CITE</w:instrText>
      </w:r>
      <w:r>
        <w:fldChar w:fldCharType="end"/>
      </w:r>
      <w:bookmarkStart w:id="872" w:name="__Fieldmark__2742_208418766"/>
      <w:bookmarkStart w:id="873" w:name="__Fieldmark__2637_545160095"/>
      <w:bookmarkStart w:id="874" w:name="__Fieldmark__2392_3310317172"/>
      <w:bookmarkStart w:id="875" w:name="__Fieldmark__2336_2280461051"/>
      <w:bookmarkStart w:id="876" w:name="__Fieldmark__9160_1777031281"/>
      <w:bookmarkStart w:id="877" w:name="__Fieldmark__2150_2048093008"/>
      <w:bookmarkStart w:id="878" w:name="__Fieldmark__2175_908293503"/>
      <w:bookmarkStart w:id="879" w:name="__Fieldmark__2391_1561598236"/>
      <w:bookmarkStart w:id="880" w:name="__Fieldmark__2883_2505137388"/>
      <w:bookmarkStart w:id="881" w:name="__Fieldmark__2648_1417665735"/>
      <w:bookmarkStart w:id="882" w:name="__Fieldmark__2726_2403155824"/>
      <w:bookmarkStart w:id="883" w:name="__Fieldmark__3690_3642959469"/>
      <w:bookmarkEnd w:id="860"/>
      <w:bookmarkEnd w:id="861"/>
      <w:bookmarkEnd w:id="862"/>
      <w:bookmarkEnd w:id="863"/>
      <w:bookmarkEnd w:id="864"/>
      <w:bookmarkEnd w:id="865"/>
      <w:bookmarkEnd w:id="866"/>
      <w:bookmarkEnd w:id="867"/>
      <w:bookmarkEnd w:id="868"/>
      <w:bookmarkEnd w:id="869"/>
      <w:bookmarkEnd w:id="870"/>
      <w:r>
        <w:fldChar w:fldCharType="begin"/>
      </w:r>
      <w:r>
        <w:instrText>ADDIN EN.CITE</w:instrText>
      </w:r>
      <w:r>
        <w:fldChar w:fldCharType="end"/>
      </w:r>
      <w:bookmarkStart w:id="884" w:name="__Fieldmark__2765_208418766"/>
      <w:bookmarkStart w:id="885" w:name="__Fieldmark__2656_545160095"/>
      <w:bookmarkStart w:id="886" w:name="__Fieldmark__2407_3310317172"/>
      <w:bookmarkStart w:id="887" w:name="__Fieldmark__2345_2280461051"/>
      <w:bookmarkStart w:id="888" w:name="__Fieldmark__9165_1777031281"/>
      <w:bookmarkStart w:id="889" w:name="__Fieldmark__2153_2048093008"/>
      <w:bookmarkStart w:id="890" w:name="__Fieldmark__2182_908293503"/>
      <w:bookmarkStart w:id="891" w:name="__Fieldmark__2402_1561598236"/>
      <w:bookmarkStart w:id="892" w:name="__Fieldmark__2896_2505137388"/>
      <w:bookmarkStart w:id="893" w:name="__Fieldmark__2665_1417665735"/>
      <w:bookmarkStart w:id="894" w:name="__Fieldmark__2747_2403155824"/>
      <w:bookmarkStart w:id="895" w:name="__Fieldmark__3848_527255555"/>
      <w:bookmarkEnd w:id="872"/>
      <w:bookmarkEnd w:id="873"/>
      <w:bookmarkEnd w:id="874"/>
      <w:bookmarkEnd w:id="875"/>
      <w:bookmarkEnd w:id="876"/>
      <w:bookmarkEnd w:id="877"/>
      <w:bookmarkEnd w:id="878"/>
      <w:bookmarkEnd w:id="879"/>
      <w:bookmarkEnd w:id="880"/>
      <w:bookmarkEnd w:id="881"/>
      <w:bookmarkEnd w:id="882"/>
      <w:r>
        <w:fldChar w:fldCharType="begin"/>
      </w:r>
      <w:r>
        <w:instrText>ADDIN EN.CITE</w:instrText>
      </w:r>
      <w:r>
        <w:fldChar w:fldCharType="end"/>
      </w:r>
      <w:bookmarkStart w:id="896" w:name="__Fieldmark__2789_208418766"/>
      <w:bookmarkStart w:id="897" w:name="__Fieldmark__2676_545160095"/>
      <w:bookmarkStart w:id="898" w:name="__Fieldmark__2423_3310317172"/>
      <w:bookmarkStart w:id="899" w:name="__Fieldmark__2355_2280461051"/>
      <w:bookmarkStart w:id="900" w:name="__Fieldmark__9171_1777031281"/>
      <w:bookmarkStart w:id="901" w:name="__Fieldmark__2157_2048093008"/>
      <w:bookmarkStart w:id="902" w:name="__Fieldmark__2190_908293503"/>
      <w:bookmarkStart w:id="903" w:name="__Fieldmark__2414_1561598236"/>
      <w:bookmarkStart w:id="904" w:name="__Fieldmark__2910_2505137388"/>
      <w:bookmarkStart w:id="905" w:name="__Fieldmark__2683_1417665735"/>
      <w:bookmarkStart w:id="906" w:name="__Fieldmark__2769_2403155824"/>
      <w:bookmarkStart w:id="907" w:name="__Fieldmark__3693_3642959469"/>
      <w:bookmarkStart w:id="908" w:name="__Fieldmark__9716_2362112943"/>
      <w:bookmarkEnd w:id="884"/>
      <w:bookmarkEnd w:id="885"/>
      <w:bookmarkEnd w:id="886"/>
      <w:bookmarkEnd w:id="887"/>
      <w:bookmarkEnd w:id="888"/>
      <w:bookmarkEnd w:id="889"/>
      <w:bookmarkEnd w:id="890"/>
      <w:bookmarkEnd w:id="891"/>
      <w:bookmarkEnd w:id="892"/>
      <w:bookmarkEnd w:id="893"/>
      <w:bookmarkEnd w:id="894"/>
      <w:r>
        <w:fldChar w:fldCharType="begin"/>
      </w:r>
      <w:r>
        <w:instrText>ADDIN EN.CITE</w:instrText>
      </w:r>
      <w:r>
        <w:fldChar w:fldCharType="end"/>
      </w:r>
      <w:bookmarkStart w:id="909" w:name="__Fieldmark__2812_208418766"/>
      <w:bookmarkStart w:id="910" w:name="__Fieldmark__2695_545160095"/>
      <w:bookmarkStart w:id="911" w:name="__Fieldmark__2438_3310317172"/>
      <w:bookmarkStart w:id="912" w:name="__Fieldmark__2364_2280461051"/>
      <w:bookmarkStart w:id="913" w:name="__Fieldmark__9176_1777031281"/>
      <w:bookmarkStart w:id="914" w:name="__Fieldmark__2160_2048093008"/>
      <w:bookmarkStart w:id="915" w:name="__Fieldmark__2197_908293503"/>
      <w:bookmarkStart w:id="916" w:name="__Fieldmark__2425_1561598236"/>
      <w:bookmarkStart w:id="917" w:name="__Fieldmark__2923_2505137388"/>
      <w:bookmarkStart w:id="918" w:name="__Fieldmark__2700_1417665735"/>
      <w:bookmarkStart w:id="919" w:name="__Fieldmark__2790_2403155824"/>
      <w:bookmarkStart w:id="920" w:name="__Fieldmark__3852_527255555"/>
      <w:bookmarkEnd w:id="896"/>
      <w:bookmarkEnd w:id="897"/>
      <w:bookmarkEnd w:id="898"/>
      <w:bookmarkEnd w:id="899"/>
      <w:bookmarkEnd w:id="900"/>
      <w:bookmarkEnd w:id="901"/>
      <w:bookmarkEnd w:id="902"/>
      <w:bookmarkEnd w:id="903"/>
      <w:bookmarkEnd w:id="904"/>
      <w:bookmarkEnd w:id="905"/>
      <w:bookmarkEnd w:id="906"/>
      <w:r>
        <w:fldChar w:fldCharType="begin"/>
      </w:r>
      <w:r>
        <w:instrText>ADDIN EN.CITE</w:instrText>
      </w:r>
      <w:r>
        <w:fldChar w:fldCharType="end"/>
      </w:r>
      <w:bookmarkStart w:id="921" w:name="__Fieldmark__2835_208418766"/>
      <w:bookmarkStart w:id="922" w:name="__Fieldmark__2714_545160095"/>
      <w:bookmarkStart w:id="923" w:name="__Fieldmark__2453_3310317172"/>
      <w:bookmarkStart w:id="924" w:name="__Fieldmark__2373_2280461051"/>
      <w:bookmarkStart w:id="925" w:name="__Fieldmark__9181_1777031281"/>
      <w:bookmarkStart w:id="926" w:name="__Fieldmark__2163_2048093008"/>
      <w:bookmarkStart w:id="927" w:name="__Fieldmark__2204_908293503"/>
      <w:bookmarkStart w:id="928" w:name="__Fieldmark__2436_1561598236"/>
      <w:bookmarkStart w:id="929" w:name="__Fieldmark__2936_2505137388"/>
      <w:bookmarkStart w:id="930" w:name="__Fieldmark__2717_1417665735"/>
      <w:bookmarkStart w:id="931" w:name="__Fieldmark__2811_2403155824"/>
      <w:bookmarkStart w:id="932" w:name="__Fieldmark__3695_3642959469"/>
      <w:bookmarkEnd w:id="909"/>
      <w:bookmarkEnd w:id="910"/>
      <w:bookmarkEnd w:id="911"/>
      <w:bookmarkEnd w:id="912"/>
      <w:bookmarkEnd w:id="913"/>
      <w:bookmarkEnd w:id="914"/>
      <w:bookmarkEnd w:id="915"/>
      <w:bookmarkEnd w:id="916"/>
      <w:bookmarkEnd w:id="917"/>
      <w:bookmarkEnd w:id="918"/>
      <w:bookmarkEnd w:id="919"/>
      <w:r>
        <w:fldChar w:fldCharType="begin"/>
      </w:r>
      <w:r>
        <w:instrText>ADDIN EN.CITE</w:instrText>
      </w:r>
      <w:r>
        <w:fldChar w:fldCharType="end"/>
      </w:r>
      <w:bookmarkStart w:id="933" w:name="__Fieldmark__2858_208418766"/>
      <w:bookmarkStart w:id="934" w:name="__Fieldmark__2733_545160095"/>
      <w:bookmarkStart w:id="935" w:name="__Fieldmark__2468_3310317172"/>
      <w:bookmarkStart w:id="936" w:name="__Fieldmark__2382_2280461051"/>
      <w:bookmarkStart w:id="937" w:name="__Fieldmark__9186_1777031281"/>
      <w:bookmarkStart w:id="938" w:name="__Fieldmark__2166_2048093008"/>
      <w:bookmarkStart w:id="939" w:name="__Fieldmark__2211_908293503"/>
      <w:bookmarkStart w:id="940" w:name="__Fieldmark__2447_1561598236"/>
      <w:bookmarkStart w:id="941" w:name="__Fieldmark__2949_2505137388"/>
      <w:bookmarkStart w:id="942" w:name="__Fieldmark__2734_1417665735"/>
      <w:bookmarkStart w:id="943" w:name="__Fieldmark__2832_2403155824"/>
      <w:bookmarkStart w:id="944" w:name="__Fieldmark__3857_527255555"/>
      <w:bookmarkEnd w:id="921"/>
      <w:bookmarkEnd w:id="922"/>
      <w:bookmarkEnd w:id="923"/>
      <w:bookmarkEnd w:id="924"/>
      <w:bookmarkEnd w:id="925"/>
      <w:bookmarkEnd w:id="926"/>
      <w:bookmarkEnd w:id="927"/>
      <w:bookmarkEnd w:id="928"/>
      <w:bookmarkEnd w:id="929"/>
      <w:bookmarkEnd w:id="930"/>
      <w:bookmarkEnd w:id="931"/>
      <w:r>
        <w:fldChar w:fldCharType="begin"/>
      </w:r>
      <w:r>
        <w:instrText>ADDIN EN.CITE</w:instrText>
      </w:r>
      <w:r>
        <w:fldChar w:fldCharType="end"/>
      </w:r>
      <w:bookmarkStart w:id="945" w:name="__Fieldmark__2882_208418766"/>
      <w:bookmarkStart w:id="946" w:name="__Fieldmark__2753_545160095"/>
      <w:bookmarkStart w:id="947" w:name="__Fieldmark__2484_3310317172"/>
      <w:bookmarkStart w:id="948" w:name="__Fieldmark__2392_2280461051"/>
      <w:bookmarkStart w:id="949" w:name="__Fieldmark__9192_1777031281"/>
      <w:bookmarkStart w:id="950" w:name="__Fieldmark__2170_2048093008"/>
      <w:bookmarkStart w:id="951" w:name="__Fieldmark__2219_908293503"/>
      <w:bookmarkStart w:id="952" w:name="__Fieldmark__2459_1561598236"/>
      <w:bookmarkStart w:id="953" w:name="__Fieldmark__2963_2505137388"/>
      <w:bookmarkStart w:id="954" w:name="__Fieldmark__2752_1417665735"/>
      <w:bookmarkStart w:id="955" w:name="__Fieldmark__2854_2403155824"/>
      <w:bookmarkStart w:id="956" w:name="__Fieldmark__3698_3642959469"/>
      <w:bookmarkStart w:id="957" w:name="__Fieldmark__9715_2362112943"/>
      <w:bookmarkEnd w:id="933"/>
      <w:bookmarkEnd w:id="934"/>
      <w:bookmarkEnd w:id="935"/>
      <w:bookmarkEnd w:id="936"/>
      <w:bookmarkEnd w:id="937"/>
      <w:bookmarkEnd w:id="938"/>
      <w:bookmarkEnd w:id="939"/>
      <w:bookmarkEnd w:id="940"/>
      <w:bookmarkEnd w:id="941"/>
      <w:bookmarkEnd w:id="942"/>
      <w:bookmarkEnd w:id="943"/>
      <w:r>
        <w:fldChar w:fldCharType="begin"/>
      </w:r>
      <w:r>
        <w:instrText>ADDIN EN.CITE</w:instrText>
      </w:r>
      <w:r>
        <w:fldChar w:fldCharType="end"/>
      </w:r>
      <w:bookmarkStart w:id="958" w:name="__Fieldmark__2905_208418766"/>
      <w:bookmarkStart w:id="959" w:name="__Fieldmark__2772_545160095"/>
      <w:bookmarkStart w:id="960" w:name="__Fieldmark__2499_3310317172"/>
      <w:bookmarkStart w:id="961" w:name="__Fieldmark__2401_2280461051"/>
      <w:bookmarkStart w:id="962" w:name="__Fieldmark__9197_1777031281"/>
      <w:bookmarkStart w:id="963" w:name="__Fieldmark__2173_2048093008"/>
      <w:bookmarkStart w:id="964" w:name="__Fieldmark__2226_908293503"/>
      <w:bookmarkStart w:id="965" w:name="__Fieldmark__2470_1561598236"/>
      <w:bookmarkStart w:id="966" w:name="__Fieldmark__2976_2505137388"/>
      <w:bookmarkStart w:id="967" w:name="__Fieldmark__2769_1417665735"/>
      <w:bookmarkStart w:id="968" w:name="__Fieldmark__2875_2403155824"/>
      <w:bookmarkStart w:id="969" w:name="__Fieldmark__3861_527255555"/>
      <w:bookmarkEnd w:id="945"/>
      <w:bookmarkEnd w:id="946"/>
      <w:bookmarkEnd w:id="947"/>
      <w:bookmarkEnd w:id="948"/>
      <w:bookmarkEnd w:id="949"/>
      <w:bookmarkEnd w:id="950"/>
      <w:bookmarkEnd w:id="951"/>
      <w:bookmarkEnd w:id="952"/>
      <w:bookmarkEnd w:id="953"/>
      <w:bookmarkEnd w:id="954"/>
      <w:bookmarkEnd w:id="955"/>
      <w:r>
        <w:fldChar w:fldCharType="begin"/>
      </w:r>
      <w:r>
        <w:instrText>ADDIN EN.CITE.DATA</w:instrText>
      </w:r>
      <w:r>
        <w:fldChar w:fldCharType="end"/>
      </w:r>
      <w:bookmarkStart w:id="970" w:name="__Fieldmark__2928_208418766"/>
      <w:bookmarkStart w:id="971" w:name="__Fieldmark__2791_545160095"/>
      <w:bookmarkStart w:id="972" w:name="__Fieldmark__2514_3310317172"/>
      <w:bookmarkStart w:id="973" w:name="__Fieldmark__2410_2280461051"/>
      <w:bookmarkStart w:id="974" w:name="__Fieldmark__9202_1777031281"/>
      <w:bookmarkStart w:id="975" w:name="__Fieldmark__2176_2048093008"/>
      <w:bookmarkStart w:id="976" w:name="__Fieldmark__2233_908293503"/>
      <w:bookmarkStart w:id="977" w:name="__Fieldmark__2481_1561598236"/>
      <w:bookmarkStart w:id="978" w:name="__Fieldmark__2989_2505137388"/>
      <w:bookmarkStart w:id="979" w:name="__Fieldmark__2786_1417665735"/>
      <w:bookmarkStart w:id="980" w:name="__Fieldmark__2896_2403155824"/>
      <w:bookmarkStart w:id="981" w:name="__Fieldmark__3700_3642959469"/>
      <w:bookmarkEnd w:id="958"/>
      <w:bookmarkEnd w:id="959"/>
      <w:bookmarkEnd w:id="960"/>
      <w:bookmarkEnd w:id="961"/>
      <w:bookmarkEnd w:id="962"/>
      <w:bookmarkEnd w:id="963"/>
      <w:bookmarkEnd w:id="964"/>
      <w:bookmarkEnd w:id="965"/>
      <w:bookmarkEnd w:id="966"/>
      <w:bookmarkEnd w:id="967"/>
      <w:bookmarkEnd w:id="968"/>
      <w:r>
        <w:fldChar w:fldCharType="begin"/>
      </w:r>
      <w:r>
        <w:instrText>ADDIN EN.CITE.DATA</w:instrText>
      </w:r>
      <w:r>
        <w:fldChar w:fldCharType="end"/>
      </w:r>
      <w:bookmarkStart w:id="982" w:name="__Fieldmark__2951_208418766"/>
      <w:bookmarkStart w:id="983" w:name="__Fieldmark__2810_545160095"/>
      <w:bookmarkStart w:id="984" w:name="__Fieldmark__2529_3310317172"/>
      <w:bookmarkStart w:id="985" w:name="__Fieldmark__2419_2280461051"/>
      <w:bookmarkStart w:id="986" w:name="__Fieldmark__9207_1777031281"/>
      <w:bookmarkStart w:id="987" w:name="__Fieldmark__2179_2048093008"/>
      <w:bookmarkStart w:id="988" w:name="__Fieldmark__2240_908293503"/>
      <w:bookmarkStart w:id="989" w:name="__Fieldmark__2492_1561598236"/>
      <w:bookmarkStart w:id="990" w:name="__Fieldmark__3002_2505137388"/>
      <w:bookmarkStart w:id="991" w:name="__Fieldmark__2803_1417665735"/>
      <w:bookmarkStart w:id="992" w:name="__Fieldmark__2917_2403155824"/>
      <w:bookmarkStart w:id="993" w:name="__Fieldmark__3702_3642959469"/>
      <w:bookmarkEnd w:id="970"/>
      <w:bookmarkEnd w:id="971"/>
      <w:bookmarkEnd w:id="972"/>
      <w:bookmarkEnd w:id="973"/>
      <w:bookmarkEnd w:id="974"/>
      <w:bookmarkEnd w:id="975"/>
      <w:bookmarkEnd w:id="976"/>
      <w:bookmarkEnd w:id="977"/>
      <w:bookmarkEnd w:id="978"/>
      <w:bookmarkEnd w:id="979"/>
      <w:bookmarkEnd w:id="980"/>
      <w:r>
        <w:fldChar w:fldCharType="begin"/>
      </w:r>
      <w:r>
        <w:instrText>ADDIN EN.CITE.DATA</w:instrText>
      </w:r>
      <w:r>
        <w:fldChar w:fldCharType="end"/>
      </w:r>
      <w:bookmarkStart w:id="994" w:name="__Fieldmark__2973_208418766"/>
      <w:bookmarkStart w:id="995" w:name="__Fieldmark__2828_545160095"/>
      <w:bookmarkStart w:id="996" w:name="__Fieldmark__2543_3310317172"/>
      <w:bookmarkStart w:id="997" w:name="__Fieldmark__2427_2280461051"/>
      <w:bookmarkStart w:id="998" w:name="__Fieldmark__9211_1777031281"/>
      <w:bookmarkStart w:id="999" w:name="__Fieldmark__2181_2048093008"/>
      <w:bookmarkStart w:id="1000" w:name="__Fieldmark__2246_908293503"/>
      <w:bookmarkStart w:id="1001" w:name="__Fieldmark__2502_1561598236"/>
      <w:bookmarkStart w:id="1002" w:name="__Fieldmark__3014_2505137388"/>
      <w:bookmarkStart w:id="1003" w:name="__Fieldmark__2819_1417665735"/>
      <w:bookmarkStart w:id="1004" w:name="__Fieldmark__2937_2403155824"/>
      <w:bookmarkEnd w:id="982"/>
      <w:bookmarkEnd w:id="983"/>
      <w:bookmarkEnd w:id="984"/>
      <w:bookmarkEnd w:id="985"/>
      <w:bookmarkEnd w:id="986"/>
      <w:bookmarkEnd w:id="987"/>
      <w:bookmarkEnd w:id="988"/>
      <w:bookmarkEnd w:id="989"/>
      <w:bookmarkEnd w:id="990"/>
      <w:bookmarkEnd w:id="991"/>
      <w:bookmarkEnd w:id="992"/>
      <w:r>
        <w:fldChar w:fldCharType="begin"/>
      </w:r>
      <w:r>
        <w:instrText>ADDIN EN.CITE.DATA</w:instrText>
      </w:r>
      <w:r>
        <w:fldChar w:fldCharType="end"/>
      </w:r>
      <w:bookmarkStart w:id="1005" w:name="__Fieldmark__2995_208418766"/>
      <w:bookmarkStart w:id="1006" w:name="__Fieldmark__2846_545160095"/>
      <w:bookmarkStart w:id="1007" w:name="__Fieldmark__2557_3310317172"/>
      <w:bookmarkStart w:id="1008" w:name="__Fieldmark__2435_2280461051"/>
      <w:bookmarkStart w:id="1009" w:name="__Fieldmark__9215_1777031281"/>
      <w:bookmarkStart w:id="1010" w:name="__Fieldmark__2183_2048093008"/>
      <w:bookmarkStart w:id="1011" w:name="__Fieldmark__2252_908293503"/>
      <w:bookmarkStart w:id="1012" w:name="__Fieldmark__2512_1561598236"/>
      <w:bookmarkStart w:id="1013" w:name="__Fieldmark__3026_2505137388"/>
      <w:bookmarkStart w:id="1014" w:name="__Fieldmark__2835_1417665735"/>
      <w:bookmarkStart w:id="1015" w:name="__Fieldmark__2957_2403155824"/>
      <w:bookmarkEnd w:id="994"/>
      <w:bookmarkEnd w:id="995"/>
      <w:bookmarkEnd w:id="996"/>
      <w:bookmarkEnd w:id="997"/>
      <w:bookmarkEnd w:id="998"/>
      <w:bookmarkEnd w:id="999"/>
      <w:bookmarkEnd w:id="1000"/>
      <w:bookmarkEnd w:id="1001"/>
      <w:bookmarkEnd w:id="1002"/>
      <w:bookmarkEnd w:id="1003"/>
      <w:bookmarkEnd w:id="1004"/>
      <w:r>
        <w:fldChar w:fldCharType="begin"/>
      </w:r>
      <w:r>
        <w:instrText>ADDIN EN.CITE.DATA</w:instrText>
      </w:r>
      <w:r>
        <w:fldChar w:fldCharType="end"/>
      </w:r>
      <w:bookmarkStart w:id="1016" w:name="__Fieldmark__3018_208418766"/>
      <w:bookmarkStart w:id="1017" w:name="__Fieldmark__2865_545160095"/>
      <w:bookmarkStart w:id="1018" w:name="__Fieldmark__2572_3310317172"/>
      <w:bookmarkStart w:id="1019" w:name="__Fieldmark__2444_2280461051"/>
      <w:bookmarkStart w:id="1020" w:name="__Fieldmark__9220_1777031281"/>
      <w:bookmarkStart w:id="1021" w:name="__Fieldmark__2186_2048093008"/>
      <w:bookmarkStart w:id="1022" w:name="__Fieldmark__2259_908293503"/>
      <w:bookmarkStart w:id="1023" w:name="__Fieldmark__2523_1561598236"/>
      <w:bookmarkStart w:id="1024" w:name="__Fieldmark__3039_2505137388"/>
      <w:bookmarkStart w:id="1025" w:name="__Fieldmark__2852_1417665735"/>
      <w:bookmarkStart w:id="1026" w:name="__Fieldmark__2978_2403155824"/>
      <w:bookmarkEnd w:id="1005"/>
      <w:bookmarkEnd w:id="1006"/>
      <w:bookmarkEnd w:id="1007"/>
      <w:bookmarkEnd w:id="1008"/>
      <w:bookmarkEnd w:id="1009"/>
      <w:bookmarkEnd w:id="1010"/>
      <w:bookmarkEnd w:id="1011"/>
      <w:bookmarkEnd w:id="1012"/>
      <w:bookmarkEnd w:id="1013"/>
      <w:bookmarkEnd w:id="1014"/>
      <w:bookmarkEnd w:id="1015"/>
      <w:bookmarkEnd w:id="956"/>
      <w:r>
        <w:fldChar w:fldCharType="begin"/>
      </w:r>
      <w:r>
        <w:instrText>ADDIN EN.CITE.DATA</w:instrText>
      </w:r>
      <w:r>
        <w:fldChar w:fldCharType="end"/>
      </w:r>
      <w:bookmarkStart w:id="1027" w:name="__Fieldmark__3043_208418766"/>
      <w:bookmarkStart w:id="1028" w:name="__Fieldmark__2886_545160095"/>
      <w:bookmarkStart w:id="1029" w:name="__Fieldmark__2589_3310317172"/>
      <w:bookmarkStart w:id="1030" w:name="__Fieldmark__2455_2280461051"/>
      <w:bookmarkStart w:id="1031" w:name="__Fieldmark__9227_1777031281"/>
      <w:bookmarkStart w:id="1032" w:name="__Fieldmark__2191_2048093008"/>
      <w:bookmarkStart w:id="1033" w:name="__Fieldmark__2268_908293503"/>
      <w:bookmarkStart w:id="1034" w:name="__Fieldmark__2536_1561598236"/>
      <w:bookmarkStart w:id="1035" w:name="__Fieldmark__3054_2505137388"/>
      <w:bookmarkStart w:id="1036" w:name="__Fieldmark__2871_1417665735"/>
      <w:bookmarkStart w:id="1037" w:name="__Fieldmark__3001_2403155824"/>
      <w:bookmarkEnd w:id="1016"/>
      <w:bookmarkEnd w:id="1017"/>
      <w:bookmarkEnd w:id="1018"/>
      <w:bookmarkEnd w:id="1019"/>
      <w:bookmarkEnd w:id="1020"/>
      <w:bookmarkEnd w:id="1021"/>
      <w:bookmarkEnd w:id="1022"/>
      <w:bookmarkEnd w:id="1023"/>
      <w:bookmarkEnd w:id="1024"/>
      <w:bookmarkEnd w:id="1025"/>
      <w:bookmarkEnd w:id="1026"/>
      <w:bookmarkEnd w:id="932"/>
      <w:bookmarkEnd w:id="907"/>
      <w:bookmarkEnd w:id="883"/>
      <w:r>
        <w:fldChar w:fldCharType="begin"/>
      </w:r>
      <w:r>
        <w:instrText>ADDIN EN.CITE.DATA</w:instrText>
      </w:r>
      <w:r>
        <w:fldChar w:fldCharType="end"/>
      </w:r>
      <w:bookmarkStart w:id="1038" w:name="__Fieldmark__3065_208418766"/>
      <w:bookmarkStart w:id="1039" w:name="__Fieldmark__2904_545160095"/>
      <w:bookmarkStart w:id="1040" w:name="__Fieldmark__2603_3310317172"/>
      <w:bookmarkStart w:id="1041" w:name="__Fieldmark__2463_2280461051"/>
      <w:bookmarkStart w:id="1042" w:name="__Fieldmark__9231_1777031281"/>
      <w:bookmarkStart w:id="1043" w:name="__Fieldmark__2193_2048093008"/>
      <w:bookmarkStart w:id="1044" w:name="__Fieldmark__2274_908293503"/>
      <w:bookmarkStart w:id="1045" w:name="__Fieldmark__2546_1561598236"/>
      <w:bookmarkStart w:id="1046" w:name="__Fieldmark__3066_2505137388"/>
      <w:bookmarkStart w:id="1047" w:name="__Fieldmark__2887_1417665735"/>
      <w:bookmarkStart w:id="1048" w:name="__Fieldmark__3021_2403155824"/>
      <w:bookmarkEnd w:id="1027"/>
      <w:bookmarkEnd w:id="1028"/>
      <w:bookmarkEnd w:id="1029"/>
      <w:bookmarkEnd w:id="1030"/>
      <w:bookmarkEnd w:id="1031"/>
      <w:bookmarkEnd w:id="1032"/>
      <w:bookmarkEnd w:id="1033"/>
      <w:bookmarkEnd w:id="1034"/>
      <w:bookmarkEnd w:id="1035"/>
      <w:bookmarkEnd w:id="1036"/>
      <w:bookmarkEnd w:id="1037"/>
      <w:r>
        <w:fldChar w:fldCharType="begin"/>
      </w:r>
      <w:r>
        <w:instrText>ADDIN EN.CITE.DATA</w:instrText>
      </w:r>
      <w:r>
        <w:fldChar w:fldCharType="separate"/>
      </w:r>
      <w:bookmarkStart w:id="1049" w:name="__Fieldmark__3041_2403155824"/>
      <w:bookmarkStart w:id="1050" w:name="__Fieldmark__2903_1417665735"/>
      <w:bookmarkStart w:id="1051" w:name="__Fieldmark__3078_2505137388"/>
      <w:bookmarkStart w:id="1052" w:name="__Fieldmark__2556_1561598236"/>
      <w:bookmarkStart w:id="1053" w:name="__Fieldmark__2280_908293503"/>
      <w:bookmarkStart w:id="1054" w:name="__Fieldmark__2195_2048093008"/>
      <w:bookmarkStart w:id="1055" w:name="__Fieldmark__9235_1777031281"/>
      <w:bookmarkStart w:id="1056" w:name="__Fieldmark__2471_2280461051"/>
      <w:bookmarkStart w:id="1057" w:name="__Fieldmark__2617_3310317172"/>
      <w:bookmarkStart w:id="1058" w:name="__Fieldmark__2922_545160095"/>
      <w:bookmarkStart w:id="1059" w:name="__Fieldmark__3087_208418766"/>
      <w:bookmarkEnd w:id="1038"/>
      <w:bookmarkEnd w:id="1039"/>
      <w:bookmarkEnd w:id="1040"/>
      <w:bookmarkEnd w:id="1041"/>
      <w:bookmarkEnd w:id="1042"/>
      <w:bookmarkEnd w:id="1043"/>
      <w:bookmarkEnd w:id="1044"/>
      <w:bookmarkEnd w:id="1045"/>
      <w:bookmarkEnd w:id="1046"/>
      <w:bookmarkEnd w:id="1047"/>
      <w:bookmarkEnd w:id="1048"/>
      <w:r>
        <w:t>(</w:t>
      </w:r>
      <w:bookmarkStart w:id="1060" w:name="__Fieldmark__3061_2403155824"/>
      <w:bookmarkStart w:id="1061" w:name="__Fieldmark__2919_1417665735"/>
      <w:bookmarkStart w:id="1062" w:name="__Fieldmark__3090_2505137388"/>
      <w:bookmarkStart w:id="1063" w:name="__Fieldmark__2566_1561598236"/>
      <w:bookmarkStart w:id="1064" w:name="__Fieldmark__2286_908293503"/>
      <w:bookmarkStart w:id="1065" w:name="__Fieldmark__2197_2048093008"/>
      <w:bookmarkStart w:id="1066" w:name="__Fieldmark__9239_1777031281"/>
      <w:bookmarkStart w:id="1067" w:name="__Fieldmark__2479_2280461051"/>
      <w:bookmarkStart w:id="1068" w:name="__Fieldmark__2631_3310317172"/>
      <w:bookmarkStart w:id="1069" w:name="__Fieldmark__2940_545160095"/>
      <w:r>
        <w:t>M</w:t>
      </w:r>
      <w:bookmarkStart w:id="1070" w:name="__Fieldmark__2936_1417665735"/>
      <w:bookmarkStart w:id="1071" w:name="__Fieldmark__3103_2505137388"/>
      <w:bookmarkStart w:id="1072" w:name="__Fieldmark__2577_1561598236"/>
      <w:bookmarkStart w:id="1073" w:name="__Fieldmark__2293_908293503"/>
      <w:bookmarkStart w:id="1074" w:name="__Fieldmark__2200_2048093008"/>
      <w:bookmarkStart w:id="1075" w:name="__Fieldmark__9244_1777031281"/>
      <w:bookmarkStart w:id="1076" w:name="__Fieldmark__2488_2280461051"/>
      <w:bookmarkStart w:id="1077" w:name="__Fieldmark__2646_3310317172"/>
      <w:bookmarkStart w:id="1078" w:name="__Fieldmark__2959_545160095"/>
      <w:r>
        <w:t>o</w:t>
      </w:r>
      <w:bookmarkStart w:id="1079" w:name="__Fieldmark__2956_1417665735"/>
      <w:bookmarkStart w:id="1080" w:name="__Fieldmark__3119_2505137388"/>
      <w:bookmarkStart w:id="1081" w:name="__Fieldmark__2591_1561598236"/>
      <w:bookmarkStart w:id="1082" w:name="__Fieldmark__2303_908293503"/>
      <w:bookmarkStart w:id="1083" w:name="__Fieldmark__2206_2048093008"/>
      <w:bookmarkStart w:id="1084" w:name="__Fieldmark__9252_1777031281"/>
      <w:bookmarkStart w:id="1085" w:name="__Fieldmark__2500_2280461051"/>
      <w:bookmarkStart w:id="1086" w:name="__Fieldmark__2664_3310317172"/>
      <w:r>
        <w:t>s</w:t>
      </w:r>
      <w:bookmarkStart w:id="1087" w:name="__Fieldmark__3131_2505137388"/>
      <w:bookmarkStart w:id="1088" w:name="__Fieldmark__2601_1561598236"/>
      <w:bookmarkStart w:id="1089" w:name="__Fieldmark__2309_908293503"/>
      <w:bookmarkStart w:id="1090" w:name="__Fieldmark__2208_2048093008"/>
      <w:bookmarkStart w:id="1091" w:name="__Fieldmark__9256_1777031281"/>
      <w:bookmarkStart w:id="1092" w:name="__Fieldmark__2508_2280461051"/>
      <w:bookmarkStart w:id="1093" w:name="__Fieldmark__2678_3310317172"/>
      <w:r>
        <w:t>e</w:t>
      </w:r>
      <w:bookmarkStart w:id="1094" w:name="__Fieldmark__3143_2505137388"/>
      <w:bookmarkStart w:id="1095" w:name="__Fieldmark__2611_1561598236"/>
      <w:bookmarkStart w:id="1096" w:name="__Fieldmark__2315_908293503"/>
      <w:bookmarkStart w:id="1097" w:name="__Fieldmark__2210_2048093008"/>
      <w:bookmarkStart w:id="1098" w:name="__Fieldmark__9260_1777031281"/>
      <w:bookmarkStart w:id="1099" w:name="__Fieldmark__2516_2280461051"/>
      <w:r>
        <w:t>n</w:t>
      </w:r>
      <w:bookmarkStart w:id="1100" w:name="__Fieldmark__2524_2280461051"/>
      <w:bookmarkStart w:id="1101" w:name="__Fieldmark__9264_1777031281"/>
      <w:bookmarkStart w:id="1102" w:name="__Fieldmark__2212_2048093008"/>
      <w:bookmarkStart w:id="1103" w:name="__Fieldmark__2321_908293503"/>
      <w:bookmarkStart w:id="1104" w:name="__Fieldmark__2621_1561598236"/>
      <w:r>
        <w:t>f</w:t>
      </w:r>
      <w:bookmarkStart w:id="1105" w:name="__Fieldmark__2532_2280461051"/>
      <w:bookmarkStart w:id="1106" w:name="__Fieldmark__9268_1777031281"/>
      <w:bookmarkStart w:id="1107" w:name="__Fieldmark__2214_2048093008"/>
      <w:bookmarkStart w:id="1108" w:name="__Fieldmark__2327_908293503"/>
      <w:r>
        <w:t>e</w:t>
      </w:r>
      <w:bookmarkStart w:id="1109" w:name="__Fieldmark__9272_1777031281"/>
      <w:bookmarkStart w:id="1110" w:name="__Fieldmark__2216_2048093008"/>
      <w:bookmarkStart w:id="1111" w:name="__Fieldmark__2333_908293503"/>
      <w:r>
        <w:t>l</w:t>
      </w:r>
      <w:bookmarkStart w:id="1112" w:name="__Fieldmark__9276_1777031281"/>
      <w:bookmarkStart w:id="1113" w:name="__Fieldmark__2218_2048093008"/>
      <w:r>
        <w:t>d</w:t>
      </w:r>
      <w:bookmarkStart w:id="1114" w:name="__Fieldmark__2220_2048093008"/>
      <w:r>
        <w:t>er et al. 2011; Le Vo</w:t>
      </w:r>
      <w:r>
        <w:fldChar w:fldCharType="end"/>
      </w:r>
      <w:bookmarkEnd w:id="848"/>
      <w:bookmarkEnd w:id="871"/>
      <w:bookmarkEnd w:id="895"/>
      <w:bookmarkEnd w:id="920"/>
      <w:bookmarkEnd w:id="944"/>
      <w:bookmarkEnd w:id="969"/>
      <w:bookmarkEnd w:id="981"/>
      <w:bookmarkEnd w:id="993"/>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r>
        <w:t>ye</w:t>
      </w:r>
      <w:bookmarkEnd w:id="957"/>
      <w:r>
        <w:t xml:space="preserve">r et al. 2014; </w:t>
      </w:r>
      <w:bookmarkEnd w:id="908"/>
      <w:r>
        <w:t>Newcombe et al. 2017). The phenocryst was cleaned in ultrasonic baths of toluene, acetone, and isopropanol; baked under vacuum at 110</w:t>
      </w:r>
      <w:r>
        <w:rPr>
          <w:rFonts w:ascii="Symbol" w:eastAsia="Symbol" w:hAnsi="Symbol" w:cs="Symbol"/>
        </w:rPr>
        <w:t></w:t>
      </w:r>
      <w:r>
        <w:t>C for ~72 hours; pressed into a 1-inch round aluminum mount containing indium metal; coated in Au; and allowed to degas in the sample exchange airlock for three days prior to analysis.</w:t>
      </w:r>
    </w:p>
    <w:p w14:paraId="0B7E0FCE" w14:textId="77777777" w:rsidR="00F6765F" w:rsidRDefault="00BE06EE">
      <w:r>
        <w:t xml:space="preserve">Sample thicknesses were measured with a digital micrometer accurate to within </w:t>
      </w:r>
      <w:r>
        <w:rPr>
          <w:rFonts w:cstheme="minorHAnsi"/>
        </w:rPr>
        <w:t>±</w:t>
      </w:r>
      <w:r>
        <w:t xml:space="preserve"> 5 </w:t>
      </w:r>
      <w:r>
        <w:rPr>
          <w:rFonts w:cstheme="minorHAnsi"/>
        </w:rPr>
        <w:t>μ</w:t>
      </w:r>
      <w:r>
        <w:t>m. Additional details for samples, including images and sample dimensions, are available online at geosamples.org.</w:t>
      </w:r>
    </w:p>
    <w:p w14:paraId="7E310BFA" w14:textId="77777777" w:rsidR="00F6765F" w:rsidRDefault="00BE06EE">
      <w:pPr>
        <w:pStyle w:val="Heading2"/>
      </w:pPr>
      <w:r>
        <w:t>Electron microprobe analysis</w:t>
      </w:r>
    </w:p>
    <w:p w14:paraId="3AA5743A" w14:textId="77777777" w:rsidR="00F6765F" w:rsidRDefault="00BE06EE">
      <w:r>
        <w:t>Major elements of SC1-2 and Kiki were analyzed by electron microprobe at AMNH along traverses parallel to those on which H</w:t>
      </w:r>
      <w:r>
        <w:rPr>
          <w:vertAlign w:val="superscript"/>
        </w:rPr>
        <w:t>+</w:t>
      </w:r>
      <w:r>
        <w:t xml:space="preserve"> measurements were made to confirm homogeneity of the samples. The beam current was 20 nA, and the accelerating voltage was 15 kV. </w:t>
      </w:r>
    </w:p>
    <w:p w14:paraId="78689907" w14:textId="77777777" w:rsidR="00F6765F" w:rsidRDefault="00BE06EE">
      <w:pPr>
        <w:pStyle w:val="Heading2"/>
      </w:pPr>
      <w:r>
        <w:t>Initial H</w:t>
      </w:r>
      <w:r>
        <w:rPr>
          <w:vertAlign w:val="superscript"/>
        </w:rPr>
        <w:t>+</w:t>
      </w:r>
      <w:r>
        <w:t xml:space="preserve"> concentrations by FTIR and SIMS</w:t>
      </w:r>
    </w:p>
    <w:p w14:paraId="5FC39814" w14:textId="4A2A5C1D" w:rsidR="00F6765F" w:rsidRDefault="00BE06EE">
      <w:r>
        <w:t>The initial H</w:t>
      </w:r>
      <w:r>
        <w:rPr>
          <w:vertAlign w:val="superscript"/>
        </w:rPr>
        <w:t>+</w:t>
      </w:r>
      <w:r>
        <w:t xml:space="preserve"> concentration in each olivine used in dehydration experiments was estimated using both polarized FTIR and </w:t>
      </w:r>
      <w:ins w:id="1115" w:author="Terry Plank" w:date="2017-11-28T16:32:00Z">
        <w:r w:rsidR="006F4DD1">
          <w:t>Nano</w:t>
        </w:r>
      </w:ins>
      <w:r>
        <w:t>SIMS. Polarized FTIR measurements were performed at AMNH using the Thermo Nicolet Nexus 670 infrared spectrometer and Thermo Nicolet Continuum 15</w:t>
      </w:r>
      <w:r>
        <w:rPr>
          <w:rFonts w:cstheme="minorHAnsi"/>
        </w:rPr>
        <w:t>×</w:t>
      </w:r>
      <w:r>
        <w:t xml:space="preserve"> infrared microscope with a resolution of 4 cm</w:t>
      </w:r>
      <w:r>
        <w:rPr>
          <w:vertAlign w:val="superscript"/>
        </w:rPr>
        <w:t>-1</w:t>
      </w:r>
      <w:r>
        <w:t xml:space="preserve">, spot sizes of 100 </w:t>
      </w:r>
      <w:r>
        <w:rPr>
          <w:rFonts w:cstheme="minorHAnsi"/>
        </w:rPr>
        <w:t>×</w:t>
      </w:r>
      <w:r>
        <w:t xml:space="preserve"> 100 </w:t>
      </w:r>
      <w:r>
        <w:rPr>
          <w:rFonts w:cstheme="minorHAnsi"/>
        </w:rPr>
        <w:t>μ</w:t>
      </w:r>
      <w:r>
        <w:t>m, an average of 200 scans, and a ZnSe polarizer. Initial H</w:t>
      </w:r>
      <w:r>
        <w:rPr>
          <w:vertAlign w:val="superscript"/>
        </w:rPr>
        <w:t>+</w:t>
      </w:r>
      <w:r>
        <w:t xml:space="preserve"> concentrations were estimated from 3 orthogonal polarized measurements </w:t>
      </w:r>
      <w:r>
        <w:fldChar w:fldCharType="begin"/>
      </w:r>
      <w:r>
        <w:instrText>ADDIN ZOTERO_ITEM CSL_CITATION {"citationID":"0DRcWzU3","properties":{"formattedCitation":"(Libowitzky and Rossman 1996; Shuai and Yang 2017)","plainCitation":"(Libowitzky and Rossman 1996; Shuai and Yang 2017)"},"citationItems":[{"id":1267,"uris":["http://zotero.org/users/3117169/items/MZ2PR4AX"],"uri":["http://zotero.org/users/3117169/items/MZ2PR4AX"],"itemData":{"id":1267,"type":"article-journal","title":"Principles of quantitative absorbance measurements in anisotropic crystals","container-title":"Physics and Chemistry of Minerals","page":"319-327","volume":"23","issue":"6","archive_location":"WOS:A1996VD85000001","abstract":"The accurate measurement of absorbance (A=-log T; T=I/I-0) in anisotropic materials like crystals is highly important for the determination of the concentration and orientation of the oscillator (absorber) under investigation. The absorbance in isotropic material is linearly dependent on the concentration of the absorber and on the thickness of the sample (A=epsilon . c . t). Measurement of absorbance in anisotropic media is more complicated, but it can be obtained from polarized spectra (i) on three random, but orthogonal sections of a crystal, or (ii) preferably on two orthogonal sections oriented parallel to each of two axes of the indicatrix ellipsoid. To compare among different crystal classes (including cubic symmetry) it is useful to convert measured absorbance values to one common basis (the total absorbance A,,,), wherein all absorbers are corrected as if they were aligned parallel to the E-vector of the incident light. The total absorption coefficient (a(tot)=A(tot)/t) is calculated by (i) a(tot)=Sigma(i=1)(3)(a(max,i)+a(min,i))/2, or by (ii) a(tot)=a(x)+a(y)+a(z). Only in special. circumstances will unpolarized measurements of absorbance provide data useful for quantitative studies of anisotropic material. The theoretical approach is confirmed by measurements on calcite and topaz. The orientation of the absorber with respect to the axes of the indicatrix ellipsoid is calculated according to A(x)/A(tot)=cos(2) (x angle absorber), and analogously for A(y) and A(z). In this way, correct angles are obtained for all cases of symmetry. The extinction ratio of the polarizer (Pe=I-crossed/I-parallel) has considerable influence on the measured amplitude of absorption bands, especially in cases of strong anisotropic absorbance. However, if Pe is known, the true absorbance values can be calculated even with polarizers of low extinction ratio, according to Amax=-log [(T-max,T-obs-0.5 . Pe . T-min,T-obs)/(1-0.5 . Pe)], and similar for A(min).","ISSN":"0342-1791","shortTitle":"Principles of quantitative absorbance measurements in anisotropic crystals","journalAbbreviation":"Phys. Chem. Miner.","language":"English","author":[{"family":"Libowitzky","given":"E."},{"family":"Rossman","given":"G. R."}],"issued":{"date-parts":[["1996",8]]}}},{"id":2891,"uris":["http://zotero.org/users/3117169/items/8FXZWFQB"],"uri":["http://zotero.org/users/3117169/items/8FXZWFQB"],"itemData":{"id":2891,"type":"article-journal","title":"Quantitative analysis of H-species in anisotropic minerals by polarized infrared spectroscopy along three orthogonal directions","container-title":"Contributions to Mineralogy and Petrology","page":"14","volume":"172","issue":"2-3","source":"link.springer.com","abstract":"Infrared spectroscopy is a powerful technique for probing H-species in nominally anhydrous minerals, and a particular goal of considerable efforts has been providing a simple yet accurate method for the quantification. The available methods, with either polarized or unpolarized analyses, are usually time-consuming or, in some cases, subjected to larger uncertainty than theoretically expected. It is shown here that an empirical approach for measuring the concentration, by determining three polarized infrared spectra along any three mutually perpendicular directions, is theoretically and in particular experimentally correct. The theoretical background is established by considering the integrated absorbance, and the experimental measurements are based on a careful evaluation of the species and content of H in a series of gem-quality orthogonal, monoclinic and triclinic crystals, including olivine, orthopyroxene, clinopyroxene, orthoclase and albite (natural and H-annealed). The results demonstrate that the sum of the integrated absorbance from two polarized spectra along two perpendicular directions in any given plane is a constant, and that the sum of the integrated absorbance from three polarized spectra along any three orthogonal directions is of essentially the same accuracy as that along the principal axes. It is also shown that this method works well, with a relative accuracy within 10%, even at some extreme cases where the sample absorption bands are both intense and strongly anisotropic.","DOI":"10.1007/s00410-017-1336-2","ISSN":"0010-7999, 1432-0967","journalAbbreviation":"Contrib Mineral Petrol","language":"en","author":[{"family":"Shuai","given":"Kang"},{"family":"Yang","given":"Xiaozhi"}],"issued":{"date-parts":[["2017",3,1]]}}}],"schema":"https://github.com/citation-style-language/schema/raw/master/csl-citation.json"}</w:instrText>
      </w:r>
      <w:r>
        <w:fldChar w:fldCharType="separate"/>
      </w:r>
      <w:bookmarkStart w:id="1116" w:name="__Fieldmark__3270_208418766"/>
      <w:r>
        <w:t>(</w:t>
      </w:r>
      <w:bookmarkStart w:id="1117" w:name="__Fieldmark__3221_2403155824"/>
      <w:r>
        <w:t>L</w:t>
      </w:r>
      <w:bookmarkStart w:id="1118" w:name="__Fieldmark__3097_545160095"/>
      <w:r>
        <w:t>i</w:t>
      </w:r>
      <w:bookmarkStart w:id="1119" w:name="__Fieldmark__3071_1417665735"/>
      <w:r>
        <w:t>b</w:t>
      </w:r>
      <w:bookmarkStart w:id="1120" w:name="__Fieldmark__2776_3310317172"/>
      <w:r>
        <w:t>o</w:t>
      </w:r>
      <w:bookmarkStart w:id="1121" w:name="__Fieldmark__3242_2505137388"/>
      <w:r>
        <w:t>w</w:t>
      </w:r>
      <w:bookmarkStart w:id="1122" w:name="__Fieldmark__2687_1561598236"/>
      <w:r>
        <w:t>i</w:t>
      </w:r>
      <w:bookmarkStart w:id="1123" w:name="__Fieldmark__2587_2280461051"/>
      <w:r>
        <w:t>t</w:t>
      </w:r>
      <w:bookmarkStart w:id="1124" w:name="__Fieldmark__2379_908293503"/>
      <w:r>
        <w:t>z</w:t>
      </w:r>
      <w:bookmarkStart w:id="1125" w:name="__Fieldmark__9315_1777031281"/>
      <w:r>
        <w:t>k</w:t>
      </w:r>
      <w:bookmarkStart w:id="1126" w:name="__Fieldmark__2273_2048093008"/>
      <w:r>
        <w:t>y</w:t>
      </w:r>
      <w:bookmarkStart w:id="1127" w:name="__Fieldmark__2112_527255555"/>
      <w:r>
        <w:t xml:space="preserve"> </w:t>
      </w:r>
      <w:bookmarkStart w:id="1128" w:name="__Fieldmark__2008_3642959469"/>
      <w:r>
        <w:t>a</w:t>
      </w:r>
      <w:bookmarkStart w:id="1129" w:name="__Fieldmark__1944_2362112943"/>
      <w:r>
        <w:t>n</w:t>
      </w:r>
      <w:bookmarkStart w:id="1130" w:name="__Fieldmark__1886_2049629825"/>
      <w:r>
        <w:t>d</w:t>
      </w:r>
      <w:bookmarkStart w:id="1131" w:name="__Fieldmark__1828_687217606"/>
      <w:r>
        <w:t xml:space="preserve"> </w:t>
      </w:r>
      <w:bookmarkStart w:id="1132" w:name="__Fieldmark__1770_2209115713"/>
      <w:r>
        <w:t>R</w:t>
      </w:r>
      <w:bookmarkStart w:id="1133" w:name="__Fieldmark__1714_1105856583"/>
      <w:r>
        <w:t>o</w:t>
      </w:r>
      <w:bookmarkStart w:id="1134" w:name="__Fieldmark__1654_1929513578"/>
      <w:r>
        <w:t>s</w:t>
      </w:r>
      <w:bookmarkStart w:id="1135" w:name="__Fieldmark__1596_739104655"/>
      <w:r>
        <w:t>s</w:t>
      </w:r>
      <w:bookmarkStart w:id="1136" w:name="__Fieldmark__1537_462321902"/>
      <w:r>
        <w:t>m</w:t>
      </w:r>
      <w:bookmarkStart w:id="1137" w:name="__Fieldmark__1477_948816634"/>
      <w:r>
        <w:t>a</w:t>
      </w:r>
      <w:bookmarkStart w:id="1138" w:name="__Fieldmark__1417_2312622389"/>
      <w:r>
        <w:t>n</w:t>
      </w:r>
      <w:bookmarkStart w:id="1139" w:name="__Fieldmark__1356_2161409428"/>
      <w:r>
        <w:t xml:space="preserve"> </w:t>
      </w:r>
      <w:bookmarkStart w:id="1140" w:name="__Fieldmark__1294_188299688"/>
      <w:r>
        <w:t>1</w:t>
      </w:r>
      <w:bookmarkStart w:id="1141" w:name="__Fieldmark__1231_1216455718"/>
      <w:r>
        <w:t>9</w:t>
      </w:r>
      <w:bookmarkStart w:id="1142" w:name="__Fieldmark__1168_649753871"/>
      <w:r>
        <w:t>9</w:t>
      </w:r>
      <w:bookmarkStart w:id="1143" w:name="__Fieldmark__1105_2534479100"/>
      <w:r>
        <w:t>6</w:t>
      </w:r>
      <w:bookmarkStart w:id="1144" w:name="__Fieldmark__1042_1692434574"/>
      <w:r>
        <w:t>;</w:t>
      </w:r>
      <w:bookmarkStart w:id="1145" w:name="__Fieldmark__979_148202576"/>
      <w:r>
        <w:t xml:space="preserve"> </w:t>
      </w:r>
      <w:bookmarkStart w:id="1146" w:name="__Fieldmark__2488_2994147849"/>
      <w:r>
        <w:t>S</w:t>
      </w:r>
      <w:bookmarkStart w:id="1147" w:name="__Fieldmark__852_3231691474"/>
      <w:r>
        <w:t>h</w:t>
      </w:r>
      <w:bookmarkStart w:id="1148" w:name="__Fieldmark__788_3149341642"/>
      <w:r>
        <w:t>u</w:t>
      </w:r>
      <w:bookmarkStart w:id="1149" w:name="__Fieldmark__724_4213078475"/>
      <w:r>
        <w:t>a</w:t>
      </w:r>
      <w:bookmarkStart w:id="1150" w:name="__Fieldmark__660_4019975519"/>
      <w:r>
        <w:t>i</w:t>
      </w:r>
      <w:bookmarkStart w:id="1151" w:name="__Fieldmark__596_3852820974"/>
      <w:r>
        <w:t xml:space="preserve"> </w:t>
      </w:r>
      <w:bookmarkStart w:id="1152" w:name="__Fieldmark__532_3917936936"/>
      <w:r>
        <w:t>a</w:t>
      </w:r>
      <w:bookmarkStart w:id="1153" w:name="__Fieldmark__468_3265051427"/>
      <w:r>
        <w:t>n</w:t>
      </w:r>
      <w:bookmarkStart w:id="1154" w:name="__Fieldmark__404_837005789"/>
      <w:r>
        <w:t>d</w:t>
      </w:r>
      <w:bookmarkStart w:id="1155" w:name="__Fieldmark__340_3470823330"/>
      <w:r>
        <w:t xml:space="preserve"> </w:t>
      </w:r>
      <w:bookmarkStart w:id="1156" w:name="__Fieldmark__276_2630548144"/>
      <w:r>
        <w:t>Y</w:t>
      </w:r>
      <w:bookmarkStart w:id="1157" w:name="__Fieldmark__2604_2304565098"/>
      <w:r>
        <w:t>a</w:t>
      </w:r>
      <w:bookmarkStart w:id="1158" w:name="__Fieldmark__362_2304565098"/>
      <w:r>
        <w:t>ng 2017)</w:t>
      </w:r>
      <w:r>
        <w:fldChar w:fldCharType="end"/>
      </w:r>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r>
        <w:t xml:space="preserve"> by applying the Bell and Withers calibrations </w:t>
      </w:r>
      <w:r>
        <w:fldChar w:fldCharType="begin"/>
      </w:r>
      <w:r>
        <w:instrText>ADDIN ZOTERO_ITEM CSL_CITATION {"citationID":"oUR3i62r","properties":{"formattedCitation":"(Bell et al. 2003; Withers et al. 2012)","plainCitation":"(Bell et al. 2003; Withers et al. 2012)"},"citationItems":[{"id":505,"uris":["http://zotero.org/users/3117169/items/727HNJPW"],"uri":["http://zotero.org/users/3117169/items/727HNJPW"],"itemData":{"id":505,"type":"article-journal","title":"Hydroxide in olivine: A quantitative determination of the absolute amount and calibration of the IR spectrum","container-title":"Journal of Geophysical Research-Solid Earth","volume":"108","issue":"B2","archive_location":"WOS:000181985400002","URL":"://WOS:000181985400002","DOI":"10.1029/2001jb000679","ISSN":"0148-0227","shortTitle":"Hydroxide in olivine: A quantitative determination of the absolute amount and calibration of the IR spectrum","author":[{"family":"Bell","given":"D. R."},{"family":"Rossman","given":"G. R."},{"family":"Maldener","given":"J."},{"family":"Endisch","given":"D."},{"family":"Rauch","given":"F."}],"issued":{"date-parts":[["2003",2]]}}},{"id":1097,"uris":["http://zotero.org/users/3117169/items/IKGHAM4U"],"uri":["http://zotero.org/users/3117169/items/IKGHAM4U"],"itemData":{"id":1097,"type":"article-journal","title":"Calibration of infrared spectroscopy by elastic recoil detection analysis of H in synthetic olivine","container-title":"Chemical Geology","page":"92-98","volume":"334","ISSN":"0009-2541","shortTitle":"Calibration of infrared spectroscopy by elastic recoil detection analysis of H in synthetic olivine","author":[{"family":"Withers","given":"Anthony C"},{"family":"Bureau","given":"Hélène"},{"family":"Raepsaet","given":"Caroline"},{"family":"Hirschmann","given":"Marc M"}],"issued":{"date-parts":[["2012"]]}}}],"schema":"https://github.com/citation-style-language/schema/raw/master/csl-citation.json"}</w:instrText>
      </w:r>
      <w:r>
        <w:fldChar w:fldCharType="separate"/>
      </w:r>
      <w:bookmarkStart w:id="1159" w:name="__Fieldmark__3441_208418766"/>
      <w:r>
        <w:t>(</w:t>
      </w:r>
      <w:bookmarkStart w:id="1160" w:name="__Fieldmark__3388_2403155824"/>
      <w:r>
        <w:t>B</w:t>
      </w:r>
      <w:bookmarkStart w:id="1161" w:name="__Fieldmark__3260_545160095"/>
      <w:r>
        <w:t>e</w:t>
      </w:r>
      <w:bookmarkStart w:id="1162" w:name="__Fieldmark__3230_1417665735"/>
      <w:r>
        <w:t>l</w:t>
      </w:r>
      <w:bookmarkStart w:id="1163" w:name="__Fieldmark__2931_3310317172"/>
      <w:r>
        <w:t>l</w:t>
      </w:r>
      <w:bookmarkStart w:id="1164" w:name="__Fieldmark__3393_2505137388"/>
      <w:r>
        <w:t xml:space="preserve"> </w:t>
      </w:r>
      <w:bookmarkStart w:id="1165" w:name="__Fieldmark__2834_1561598236"/>
      <w:r>
        <w:t>e</w:t>
      </w:r>
      <w:bookmarkStart w:id="1166" w:name="__Fieldmark__2730_2280461051"/>
      <w:r>
        <w:t>t</w:t>
      </w:r>
      <w:bookmarkStart w:id="1167" w:name="__Fieldmark__2518_908293503"/>
      <w:r>
        <w:t xml:space="preserve"> </w:t>
      </w:r>
      <w:bookmarkStart w:id="1168" w:name="__Fieldmark__9450_1777031281"/>
      <w:r>
        <w:t>a</w:t>
      </w:r>
      <w:bookmarkStart w:id="1169" w:name="__Fieldmark__2404_2048093008"/>
      <w:r>
        <w:t>l</w:t>
      </w:r>
      <w:bookmarkStart w:id="1170" w:name="__Fieldmark__2239_527255555"/>
      <w:r>
        <w:t>.</w:t>
      </w:r>
      <w:bookmarkStart w:id="1171" w:name="__Fieldmark__2131_3642959469"/>
      <w:r>
        <w:t xml:space="preserve"> </w:t>
      </w:r>
      <w:bookmarkStart w:id="1172" w:name="__Fieldmark__2063_2362112943"/>
      <w:r>
        <w:t>2</w:t>
      </w:r>
      <w:bookmarkStart w:id="1173" w:name="__Fieldmark__2001_2049629825"/>
      <w:r>
        <w:t>0</w:t>
      </w:r>
      <w:bookmarkStart w:id="1174" w:name="__Fieldmark__1939_687217606"/>
      <w:r>
        <w:t>0</w:t>
      </w:r>
      <w:bookmarkStart w:id="1175" w:name="__Fieldmark__1877_2209115713"/>
      <w:r>
        <w:t>3</w:t>
      </w:r>
      <w:bookmarkStart w:id="1176" w:name="__Fieldmark__1817_1105856583"/>
      <w:r>
        <w:t>;</w:t>
      </w:r>
      <w:bookmarkStart w:id="1177" w:name="__Fieldmark__1753_1929513578"/>
      <w:r>
        <w:t xml:space="preserve"> </w:t>
      </w:r>
      <w:bookmarkStart w:id="1178" w:name="__Fieldmark__1691_739104655"/>
      <w:r>
        <w:t>W</w:t>
      </w:r>
      <w:bookmarkStart w:id="1179" w:name="__Fieldmark__1628_462321902"/>
      <w:r>
        <w:t>i</w:t>
      </w:r>
      <w:bookmarkStart w:id="1180" w:name="__Fieldmark__1564_948816634"/>
      <w:r>
        <w:t>t</w:t>
      </w:r>
      <w:bookmarkStart w:id="1181" w:name="__Fieldmark__1500_2312622389"/>
      <w:r>
        <w:t>h</w:t>
      </w:r>
      <w:bookmarkStart w:id="1182" w:name="__Fieldmark__1435_2161409428"/>
      <w:r>
        <w:t>e</w:t>
      </w:r>
      <w:bookmarkStart w:id="1183" w:name="__Fieldmark__1369_188299688"/>
      <w:r>
        <w:t>r</w:t>
      </w:r>
      <w:bookmarkStart w:id="1184" w:name="__Fieldmark__1302_1216455718"/>
      <w:r>
        <w:t>s</w:t>
      </w:r>
      <w:bookmarkStart w:id="1185" w:name="__Fieldmark__1235_649753871"/>
      <w:r>
        <w:t xml:space="preserve"> </w:t>
      </w:r>
      <w:bookmarkStart w:id="1186" w:name="__Fieldmark__1168_2534479100"/>
      <w:r>
        <w:t>e</w:t>
      </w:r>
      <w:bookmarkStart w:id="1187" w:name="__Fieldmark__1101_1692434574"/>
      <w:r>
        <w:t>t</w:t>
      </w:r>
      <w:bookmarkStart w:id="1188" w:name="__Fieldmark__1034_148202576"/>
      <w:r>
        <w:t xml:space="preserve"> </w:t>
      </w:r>
      <w:bookmarkStart w:id="1189" w:name="__Fieldmark__2539_2994147849"/>
      <w:r>
        <w:t>a</w:t>
      </w:r>
      <w:bookmarkStart w:id="1190" w:name="__Fieldmark__899_3231691474"/>
      <w:r>
        <w:t>l</w:t>
      </w:r>
      <w:bookmarkStart w:id="1191" w:name="__Fieldmark__831_3149341642"/>
      <w:r>
        <w:t>.</w:t>
      </w:r>
      <w:bookmarkStart w:id="1192" w:name="__Fieldmark__763_4213078475"/>
      <w:r>
        <w:t xml:space="preserve"> </w:t>
      </w:r>
      <w:bookmarkStart w:id="1193" w:name="__Fieldmark__695_4019975519"/>
      <w:r>
        <w:t>2</w:t>
      </w:r>
      <w:bookmarkStart w:id="1194" w:name="__Fieldmark__627_3852820974"/>
      <w:r>
        <w:t>0</w:t>
      </w:r>
      <w:bookmarkStart w:id="1195" w:name="__Fieldmark__559_3917936936"/>
      <w:r>
        <w:t>1</w:t>
      </w:r>
      <w:bookmarkStart w:id="1196" w:name="__Fieldmark__491_3265051427"/>
      <w:r>
        <w:t>2</w:t>
      </w:r>
      <w:bookmarkStart w:id="1197" w:name="__Fieldmark__423_837005789"/>
      <w:r>
        <w:t>)</w:t>
      </w:r>
      <w:bookmarkStart w:id="1198" w:name="__Fieldmark__355_3470823330"/>
      <w:r>
        <w:fldChar w:fldCharType="end"/>
      </w:r>
      <w:bookmarkStart w:id="1199" w:name="__Fieldmark__2611_2304565098"/>
      <w:bookmarkStart w:id="1200" w:name="__Fieldmark__370_2304565098"/>
      <w:bookmarkStart w:id="1201" w:name="__Fieldmark__287_2630548144"/>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r>
        <w:t>. To account for the large error associated with baseline choice, 3 different baselines were drawn, and the resulting areas were averaged. Traverses along all three directions did not show significant zonation in bulk or peak-specific H</w:t>
      </w:r>
      <w:r>
        <w:rPr>
          <w:vertAlign w:val="superscript"/>
        </w:rPr>
        <w:t>+</w:t>
      </w:r>
      <w:r>
        <w:t xml:space="preserve"> in the untreated samples. </w:t>
      </w:r>
    </w:p>
    <w:p w14:paraId="6DAE1EE4" w14:textId="2CAC784C" w:rsidR="00F6765F" w:rsidRDefault="00BE06EE">
      <w:pPr>
        <w:rPr>
          <w:ins w:id="1202" w:author="Terry Plank" w:date="2017-11-28T16:35:00Z"/>
        </w:rPr>
      </w:pPr>
      <w:r>
        <w:t xml:space="preserve">Erik Hauri measured the C, H, F, P, and Cl concentrations by </w:t>
      </w:r>
      <w:ins w:id="1203" w:author="Terry Plank" w:date="2017-11-28T16:33:00Z">
        <w:r w:rsidR="006F4DD1">
          <w:t>N</w:t>
        </w:r>
      </w:ins>
      <w:del w:id="1204" w:author="Terry Plank" w:date="2017-11-28T16:33:00Z">
        <w:r w:rsidDel="006F4DD1">
          <w:delText>n</w:delText>
        </w:r>
      </w:del>
      <w:r>
        <w:t xml:space="preserve">anoSIMS along traverses parallel to </w:t>
      </w:r>
      <w:r>
        <w:rPr>
          <w:i/>
          <w:iCs/>
        </w:rPr>
        <w:t>c</w:t>
      </w:r>
      <w:r>
        <w:t xml:space="preserve"> in SC1-2 and parallel to </w:t>
      </w:r>
      <w:r>
        <w:rPr>
          <w:i/>
          <w:iCs/>
        </w:rPr>
        <w:t>b</w:t>
      </w:r>
      <w:r>
        <w:t xml:space="preserve"> in Kiki using calibrations similar to those for the SIMS analyses below. These </w:t>
      </w:r>
      <w:ins w:id="1205" w:author="Terry Plank" w:date="2017-11-28T16:32:00Z">
        <w:r w:rsidR="006F4DD1">
          <w:t>Nano</w:t>
        </w:r>
      </w:ins>
      <w:r>
        <w:t xml:space="preserve">SIMS measurements were made before Kiki was dehydrated but after the final dehydration heating step for SC1-2. The area under the O-H stretching peaks with the electric vector E || </w:t>
      </w:r>
      <w:r>
        <w:rPr>
          <w:i/>
          <w:iCs/>
        </w:rPr>
        <w:t>a</w:t>
      </w:r>
      <w:r>
        <w:t xml:space="preserve"> is equal to that of both the untreated SC1-1 (7</w:t>
      </w:r>
      <w:r>
        <w:rPr>
          <w:rFonts w:cstheme="minorHAnsi"/>
        </w:rPr>
        <w:t>±</w:t>
      </w:r>
      <w:r>
        <w:t>5 cm</w:t>
      </w:r>
      <w:r>
        <w:rPr>
          <w:vertAlign w:val="superscript"/>
        </w:rPr>
        <w:t>-2</w:t>
      </w:r>
      <w:r>
        <w:t>) and of the partially hydrated and then dehydrated SC1-2 (7</w:t>
      </w:r>
      <w:r>
        <w:rPr>
          <w:rFonts w:cstheme="minorHAnsi"/>
        </w:rPr>
        <w:t>±</w:t>
      </w:r>
      <w:r>
        <w:t>6 cm</w:t>
      </w:r>
      <w:r>
        <w:rPr>
          <w:vertAlign w:val="superscript"/>
        </w:rPr>
        <w:t>-2</w:t>
      </w:r>
      <w:r>
        <w:t>). Therefore, the SIMS measurements of the hydrated and then dehydrated SC1-2 were taken as a reasonable estimate of the initial water concentration in SC1.</w:t>
      </w:r>
    </w:p>
    <w:p w14:paraId="782B1A6B" w14:textId="28A1687E" w:rsidR="006F4DD1" w:rsidRDefault="006F4DD1">
      <w:ins w:id="1206" w:author="Terry Plank" w:date="2017-11-28T16:35:00Z">
        <w:r>
          <w:t>Move the Iki phenocryst method here.</w:t>
        </w:r>
      </w:ins>
    </w:p>
    <w:p w14:paraId="4BE3F2AF" w14:textId="77777777" w:rsidR="00F6765F" w:rsidRDefault="00BE06EE">
      <w:pPr>
        <w:pStyle w:val="Heading2"/>
      </w:pPr>
      <w:r>
        <w:t>Hydration of San Carlos olivine</w:t>
      </w:r>
    </w:p>
    <w:p w14:paraId="02E2061C" w14:textId="77777777" w:rsidR="00F6765F" w:rsidRDefault="00BE06EE">
      <w:r>
        <w:t>Two pieces of previously oriented San Carlos olivine SC1, SC1-2 and SC1-7, were partially hydrated in a ¾” Boyd-type piston cylinder apparatus with a BaCO</w:t>
      </w:r>
      <w:r>
        <w:rPr>
          <w:vertAlign w:val="subscript"/>
        </w:rPr>
        <w:t>3</w:t>
      </w:r>
      <w:r>
        <w:t xml:space="preserve"> pressure medium using a procedure broadly similar to that of </w:t>
      </w:r>
      <w:r>
        <w:fldChar w:fldCharType="begin"/>
      </w:r>
      <w:r>
        <w:instrText>ADDIN ZOTERO_ITEM CSL_CITATION {"citationID":"a23amfnjhq1","properties":{"custom":"Jollands et al. (2016)","formattedCitation":"Jollands et al. (2016)","plainCitation":"Jollands et al. (2016)"},"citationItems":[{"id":2912,"uris":["http://zotero.org/users/3117169/items/WKINMK9E"],"uri":["http://zotero.org/users/3117169/items/WKINMK9E"],"itemData":{"id":2912,"type":"article-journal","title":"Hydrogen diffusion in Ti-doped forsterite and the preservation of metastable point defects","container-title":"American Mineralogist","page":"1560–1570","volume":"101","issue":"7","source":"DeGruyter","abstract":"The effect of trace concentrations of Ti on the rate and mechanism of hydrogen diffusion in pure forsterite was investigated experimentally. Forsterite doped with 350–400 ppm Ti (predominantly octahedral Ti3+, minor tetrahedral Ti4+) was prepared by diffusing Ti into pure synthetic forsterite at high temperature (1500 °C), very low oxygen fugacity (~QFM-5) at atmospheric pressure. The Ti-doped forsterite was then diffusively hydroxylated in a piston-cylinder apparatus at much lower temperatures (650–1000 °C) and higher oxygen fugacities, at 1.5–2.5 GPa, with chemical activities buffered by forsterite-enstatite or forsterite-periclase and partial pressure of H2O equal to total pressure. This produced hydrogen concentration-distance profiles of several hundred micrometers in length. Diffusion of hydrogen through the Ti-doped forsterite, even at very high fO2, does not lead to redox re-equilibration of the high Ti3+/STi ratio set during the synthesis of the starting material at extremely reducing conditions—the metastable point defects are partially preserved.","DOI":"10.2138/am-2016-5568","ISSN":"0003-004X","author":[{"family":"Jollands","given":"Michael C."},{"family":"Padrón-Navarta","given":"José Alberto"},{"family":"Hermann","given":"Jörg"},{"family":"O’Neill","given":"Hugh St.C."}],"issued":{"date-parts":[["2016"]]}}}],"schema":"https://github.com/citation-style-language/schema/raw/master/csl-citation.json"}</w:instrText>
      </w:r>
      <w:r>
        <w:fldChar w:fldCharType="separate"/>
      </w:r>
      <w:bookmarkStart w:id="1207" w:name="__Fieldmark__3639_208418766"/>
      <w:r>
        <w:t>J</w:t>
      </w:r>
      <w:bookmarkStart w:id="1208" w:name="__Fieldmark__3577_2403155824"/>
      <w:r>
        <w:t>o</w:t>
      </w:r>
      <w:bookmarkStart w:id="1209" w:name="__Fieldmark__3446_545160095"/>
      <w:r>
        <w:t>l</w:t>
      </w:r>
      <w:bookmarkStart w:id="1210" w:name="__Fieldmark__3413_1417665735"/>
      <w:r>
        <w:t>l</w:t>
      </w:r>
      <w:bookmarkStart w:id="1211" w:name="__Fieldmark__3110_3310317172"/>
      <w:r>
        <w:t>a</w:t>
      </w:r>
      <w:bookmarkStart w:id="1212" w:name="__Fieldmark__3581_2505137388"/>
      <w:r>
        <w:t>n</w:t>
      </w:r>
      <w:bookmarkStart w:id="1213" w:name="__Fieldmark__2997_1561598236"/>
      <w:r>
        <w:t>d</w:t>
      </w:r>
      <w:bookmarkStart w:id="1214" w:name="__Fieldmark__2889_2280461051"/>
      <w:r>
        <w:t>s</w:t>
      </w:r>
      <w:bookmarkStart w:id="1215" w:name="__Fieldmark__2673_908293503"/>
      <w:r>
        <w:t xml:space="preserve"> </w:t>
      </w:r>
      <w:bookmarkStart w:id="1216" w:name="__Fieldmark__9604_1777031281"/>
      <w:r>
        <w:t>e</w:t>
      </w:r>
      <w:bookmarkStart w:id="1217" w:name="__Fieldmark__2549_2048093008"/>
      <w:r>
        <w:t>t</w:t>
      </w:r>
      <w:bookmarkStart w:id="1218" w:name="__Fieldmark__2380_527255555"/>
      <w:r>
        <w:t xml:space="preserve"> </w:t>
      </w:r>
      <w:bookmarkStart w:id="1219" w:name="__Fieldmark__2268_3642959469"/>
      <w:r>
        <w:t>a</w:t>
      </w:r>
      <w:bookmarkStart w:id="1220" w:name="__Fieldmark__2196_2362112943"/>
      <w:r>
        <w:t>l</w:t>
      </w:r>
      <w:bookmarkStart w:id="1221" w:name="__Fieldmark__2130_2049629825"/>
      <w:r>
        <w:t>.</w:t>
      </w:r>
      <w:bookmarkStart w:id="1222" w:name="__Fieldmark__2064_687217606"/>
      <w:r>
        <w:t xml:space="preserve"> </w:t>
      </w:r>
      <w:bookmarkStart w:id="1223" w:name="__Fieldmark__1998_2209115713"/>
      <w:r>
        <w:t>(</w:t>
      </w:r>
      <w:bookmarkStart w:id="1224" w:name="__Fieldmark__1934_1105856583"/>
      <w:r>
        <w:t>2</w:t>
      </w:r>
      <w:bookmarkStart w:id="1225" w:name="__Fieldmark__1866_1929513578"/>
      <w:r>
        <w:t>0</w:t>
      </w:r>
      <w:bookmarkStart w:id="1226" w:name="__Fieldmark__1800_739104655"/>
      <w:r>
        <w:t>1</w:t>
      </w:r>
      <w:bookmarkStart w:id="1227" w:name="__Fieldmark__1733_462321902"/>
      <w:r>
        <w:t>6</w:t>
      </w:r>
      <w:bookmarkStart w:id="1228" w:name="__Fieldmark__1665_948816634"/>
      <w:r>
        <w:t>)</w:t>
      </w:r>
      <w:bookmarkStart w:id="1229" w:name="__Fieldmark__1597_2312622389"/>
      <w:r>
        <w:fldChar w:fldCharType="end"/>
      </w:r>
      <w:bookmarkStart w:id="1230" w:name="__Fieldmark__1458_188299688"/>
      <w:bookmarkStart w:id="1231" w:name="__Fieldmark__1316_649753871"/>
      <w:bookmarkStart w:id="1232" w:name="__Fieldmark__1174_1692434574"/>
      <w:bookmarkStart w:id="1233" w:name="__Fieldmark__2604_2994147849"/>
      <w:bookmarkStart w:id="1234" w:name="__Fieldmark__888_3149341642"/>
      <w:bookmarkStart w:id="1235" w:name="__Fieldmark__744_4019975519"/>
      <w:bookmarkStart w:id="1236" w:name="__Fieldmark__600_3917936936"/>
      <w:bookmarkStart w:id="1237" w:name="__Fieldmark__456_837005789"/>
      <w:bookmarkStart w:id="1238" w:name="__Fieldmark__312_2630548144"/>
      <w:bookmarkStart w:id="1239" w:name="__Fieldmark__420_2304565098"/>
      <w:bookmarkStart w:id="1240" w:name="__Fieldmark__2636_2304565098"/>
      <w:bookmarkStart w:id="1241" w:name="__Fieldmark__384_3470823330"/>
      <w:bookmarkStart w:id="1242" w:name="__Fieldmark__528_3265051427"/>
      <w:bookmarkStart w:id="1243" w:name="__Fieldmark__672_3852820974"/>
      <w:bookmarkStart w:id="1244" w:name="__Fieldmark__816_4213078475"/>
      <w:bookmarkStart w:id="1245" w:name="__Fieldmark__960_3231691474"/>
      <w:bookmarkStart w:id="1246" w:name="__Fieldmark__1103_148202576"/>
      <w:bookmarkStart w:id="1247" w:name="__Fieldmark__1245_2534479100"/>
      <w:bookmarkStart w:id="1248" w:name="__Fieldmark__1387_1216455718"/>
      <w:bookmarkStart w:id="1249" w:name="__Fieldmark__1528_2161409428"/>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r>
        <w:t>. Here the samples were placed in copper capsules and surrounded by liquid distilled H</w:t>
      </w:r>
      <w:r>
        <w:rPr>
          <w:vertAlign w:val="subscript"/>
        </w:rPr>
        <w:t>2</w:t>
      </w:r>
      <w:r>
        <w:t>O and a powdered mixture of Ni and NiO to control oxygen fugacity and San Carlos olivine and enstatite to control silica activity (Figure 1). Temperatures were controlled with a</w:t>
      </w:r>
      <w:r>
        <w:rPr>
          <w:b/>
        </w:rPr>
        <w:t xml:space="preserve"> </w:t>
      </w:r>
      <w:r>
        <w:t>D-type thermocouple (W3%Re-W25%Re) with control precision of ±2°C and probable accuracy of ±20°C. After rapid quenching followed by relatively slow decompression, the capsules were pierced with a drill to confirm water was still present and then dissolved overnight in a mixture of 1:1 H</w:t>
      </w:r>
      <w:r>
        <w:rPr>
          <w:vertAlign w:val="subscript"/>
        </w:rPr>
        <w:t>2</w:t>
      </w:r>
      <w:r>
        <w:t>O to HNO</w:t>
      </w:r>
      <w:r>
        <w:rPr>
          <w:vertAlign w:val="subscript"/>
        </w:rPr>
        <w:t>3</w:t>
      </w:r>
      <w:r>
        <w:t xml:space="preserve">. The </w:t>
      </w:r>
      <w:r>
        <w:lastRenderedPageBreak/>
        <w:t xml:space="preserve">rectangular parallelepiped samples were then mounted in CrystalBond, polished with 0.25 </w:t>
      </w:r>
      <w:r>
        <w:rPr>
          <w:rFonts w:cstheme="minorHAnsi"/>
        </w:rPr>
        <w:t>μ</w:t>
      </w:r>
      <w:r>
        <w:t xml:space="preserve">m diamond paste on all sides, and cleaned in acetone. </w:t>
      </w:r>
    </w:p>
    <w:p w14:paraId="34110E2E" w14:textId="77777777" w:rsidR="00F6765F" w:rsidRDefault="00BE06EE">
      <w:r>
        <w:t>SC1-2 was hydrated at a nominal temperature of 800</w:t>
      </w:r>
      <w:r>
        <w:rPr>
          <w:rFonts w:cstheme="minorHAnsi"/>
        </w:rPr>
        <w:t>°</w:t>
      </w:r>
      <w:r>
        <w:t xml:space="preserve">C and 10 kbar pressure, which corresponds to a water fugacity of 1.6 GPa </w:t>
      </w:r>
      <w:r>
        <w:fldChar w:fldCharType="begin"/>
      </w:r>
      <w:r>
        <w:instrText>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w:instrText>
      </w:r>
      <w:r>
        <w:fldChar w:fldCharType="end"/>
      </w:r>
      <w:bookmarkStart w:id="1250" w:name="__Fieldmark__3804_208418766"/>
      <w:r>
        <w:fldChar w:fldCharType="begin"/>
      </w:r>
      <w:r>
        <w:instrText>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w:instrText>
      </w:r>
      <w:r>
        <w:fldChar w:fldCharType="end"/>
      </w:r>
      <w:bookmarkStart w:id="1251" w:name="__Fieldmark__3807_208418766"/>
      <w:bookmarkStart w:id="1252" w:name="__Fieldmark__3739_2403155824"/>
      <w:bookmarkEnd w:id="1250"/>
      <w:r>
        <w:fldChar w:fldCharType="begin"/>
      </w:r>
      <w:r>
        <w:instrText>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w:instrText>
      </w:r>
      <w:r>
        <w:fldChar w:fldCharType="separate"/>
      </w:r>
      <w:bookmarkStart w:id="1253" w:name="__Fieldmark__3742_2403155824"/>
      <w:bookmarkStart w:id="1254" w:name="__Fieldmark__3605_545160095"/>
      <w:bookmarkStart w:id="1255" w:name="__Fieldmark__3812_208418766"/>
      <w:bookmarkEnd w:id="1251"/>
      <w:bookmarkEnd w:id="1252"/>
      <w:r>
        <w:t>(</w:t>
      </w:r>
      <w:bookmarkStart w:id="1256" w:name="__Fieldmark__3747_2403155824"/>
      <w:bookmarkStart w:id="1257" w:name="__Fieldmark__3569_1417665735"/>
      <w:bookmarkStart w:id="1258" w:name="__Fieldmark__3608_545160095"/>
      <w:r>
        <w:t>W</w:t>
      </w:r>
      <w:bookmarkStart w:id="1259" w:name="__Fieldmark__3572_1417665735"/>
      <w:bookmarkStart w:id="1260" w:name="__Fieldmark__3263_3310317172"/>
      <w:bookmarkStart w:id="1261" w:name="__Fieldmark__3613_545160095"/>
      <w:r>
        <w:t>i</w:t>
      </w:r>
      <w:bookmarkStart w:id="1262" w:name="__Fieldmark__3577_1417665735"/>
      <w:bookmarkStart w:id="1263" w:name="__Fieldmark__3746_2505137388"/>
      <w:bookmarkStart w:id="1264" w:name="__Fieldmark__3266_3310317172"/>
      <w:r>
        <w:t>t</w:t>
      </w:r>
      <w:bookmarkStart w:id="1265" w:name="__Fieldmark__3749_2505137388"/>
      <w:bookmarkStart w:id="1266" w:name="__Fieldmark__3144_1561598236"/>
      <w:bookmarkStart w:id="1267" w:name="__Fieldmark__3271_3310317172"/>
      <w:r>
        <w:t>h</w:t>
      </w:r>
      <w:bookmarkStart w:id="1268" w:name="__Fieldmark__3754_2505137388"/>
      <w:bookmarkStart w:id="1269" w:name="__Fieldmark__3147_1561598236"/>
      <w:bookmarkStart w:id="1270" w:name="__Fieldmark__3033_2280461051"/>
      <w:r>
        <w:t>e</w:t>
      </w:r>
      <w:bookmarkStart w:id="1271" w:name="__Fieldmark__3036_2280461051"/>
      <w:bookmarkStart w:id="1272" w:name="__Fieldmark__2814_908293503"/>
      <w:bookmarkStart w:id="1273" w:name="__Fieldmark__3152_1561598236"/>
      <w:r>
        <w:t>r</w:t>
      </w:r>
      <w:bookmarkStart w:id="1274" w:name="__Fieldmark__3041_2280461051"/>
      <w:bookmarkStart w:id="1275" w:name="__Fieldmark__9742_1777031281"/>
      <w:bookmarkStart w:id="1276" w:name="__Fieldmark__2817_908293503"/>
      <w:r>
        <w:t>s</w:t>
      </w:r>
      <w:bookmarkStart w:id="1277" w:name="__Fieldmark__9745_1777031281"/>
      <w:bookmarkStart w:id="1278" w:name="__Fieldmark__2684_2048093008"/>
      <w:bookmarkStart w:id="1279" w:name="__Fieldmark__2822_908293503"/>
      <w:r>
        <w:t xml:space="preserve"> </w:t>
      </w:r>
      <w:bookmarkStart w:id="1280" w:name="__Fieldmark__9750_1777031281"/>
      <w:bookmarkStart w:id="1281" w:name="__Fieldmark__2687_2048093008"/>
      <w:bookmarkStart w:id="1282" w:name="__Fieldmark__2512_527255555"/>
      <w:r>
        <w:t>2</w:t>
      </w:r>
      <w:bookmarkStart w:id="1283" w:name="__Fieldmark__2515_527255555"/>
      <w:bookmarkStart w:id="1284" w:name="__Fieldmark__2397_3642959469"/>
      <w:bookmarkStart w:id="1285" w:name="__Fieldmark__2692_2048093008"/>
      <w:r>
        <w:t>0</w:t>
      </w:r>
      <w:bookmarkStart w:id="1286" w:name="__Fieldmark__2520_527255555"/>
      <w:bookmarkStart w:id="1287" w:name="__Fieldmark__2322_2362112943"/>
      <w:bookmarkStart w:id="1288" w:name="__Fieldmark__2400_3642959469"/>
      <w:r>
        <w:t>1</w:t>
      </w:r>
      <w:bookmarkStart w:id="1289" w:name="__Fieldmark__2325_2362112943"/>
      <w:bookmarkStart w:id="1290" w:name="__Fieldmark__2253_2049629825"/>
      <w:bookmarkStart w:id="1291" w:name="__Fieldmark__2405_3642959469"/>
      <w:r>
        <w:t>3</w:t>
      </w:r>
      <w:bookmarkStart w:id="1292" w:name="__Fieldmark__2330_2362112943"/>
      <w:bookmarkStart w:id="1293" w:name="__Fieldmark__2184_687217606"/>
      <w:bookmarkStart w:id="1294" w:name="__Fieldmark__2256_2049629825"/>
      <w:r>
        <w:t>)</w:t>
      </w:r>
      <w:bookmarkStart w:id="1295" w:name="__Fieldmark__2187_687217606"/>
      <w:bookmarkStart w:id="1296" w:name="__Fieldmark__2115_2209115713"/>
      <w:bookmarkStart w:id="1297" w:name="__Fieldmark__2261_2049629825"/>
      <w:r>
        <w:fldChar w:fldCharType="end"/>
      </w:r>
      <w:bookmarkStart w:id="1298" w:name="__Fieldmark__2051_1105856583"/>
      <w:bookmarkStart w:id="1299" w:name="__Fieldmark__1977_1929513578"/>
      <w:bookmarkStart w:id="1300" w:name="__Fieldmark__2123_2209115713"/>
      <w:bookmarkStart w:id="1301" w:name="__Fieldmark__1911_739104655"/>
      <w:bookmarkStart w:id="1302" w:name="__Fieldmark__1838_462321902"/>
      <w:bookmarkStart w:id="1303" w:name="__Fieldmark__1985_1929513578"/>
      <w:bookmarkStart w:id="1304" w:name="__Fieldmark__1769_948816634"/>
      <w:bookmarkStart w:id="1305" w:name="__Fieldmark__1694_2312622389"/>
      <w:bookmarkStart w:id="1306" w:name="__Fieldmark__1846_462321902"/>
      <w:bookmarkStart w:id="1307" w:name="__Fieldmark__1624_2161409428"/>
      <w:bookmarkStart w:id="1308" w:name="__Fieldmark__1547_188299688"/>
      <w:bookmarkStart w:id="1309" w:name="__Fieldmark__1702_2312622389"/>
      <w:bookmarkStart w:id="1310" w:name="__Fieldmark__1475_1216455718"/>
      <w:bookmarkStart w:id="1311" w:name="__Fieldmark__1397_649753871"/>
      <w:bookmarkStart w:id="1312" w:name="__Fieldmark__1555_188299688"/>
      <w:bookmarkStart w:id="1313" w:name="__Fieldmark__1327_2534479100"/>
      <w:bookmarkStart w:id="1314" w:name="__Fieldmark__1247_1692434574"/>
      <w:bookmarkStart w:id="1315" w:name="__Fieldmark__1405_649753871"/>
      <w:bookmarkStart w:id="1316" w:name="__Fieldmark__1175_148202576"/>
      <w:bookmarkStart w:id="1317" w:name="__Fieldmark__2669_2994147849"/>
      <w:bookmarkStart w:id="1318" w:name="__Fieldmark__1255_1692434574"/>
      <w:bookmarkStart w:id="1319" w:name="__Fieldmark__1024_3231691474"/>
      <w:bookmarkStart w:id="1320" w:name="__Fieldmark__945_3149341642"/>
      <w:bookmarkStart w:id="1321" w:name="__Fieldmark__2677_2994147849"/>
      <w:bookmarkStart w:id="1322" w:name="__Fieldmark__872_4213078475"/>
      <w:bookmarkStart w:id="1323" w:name="__Fieldmark__793_4019975519"/>
      <w:bookmarkStart w:id="1324" w:name="__Fieldmark__953_3149341642"/>
      <w:bookmarkStart w:id="1325" w:name="__Fieldmark__723_3852820974"/>
      <w:bookmarkStart w:id="1326" w:name="__Fieldmark__644_3917936936"/>
      <w:bookmarkStart w:id="1327" w:name="__Fieldmark__801_4019975519"/>
      <w:bookmarkStart w:id="1328" w:name="__Fieldmark__571_3265051427"/>
      <w:bookmarkStart w:id="1329" w:name="__Fieldmark__492_837005789"/>
      <w:bookmarkStart w:id="1330" w:name="__Fieldmark__652_3917936936"/>
      <w:bookmarkStart w:id="1331" w:name="__Fieldmark__419_3470823330"/>
      <w:bookmarkStart w:id="1332" w:name="__Fieldmark__340_2630548144"/>
      <w:bookmarkStart w:id="1333" w:name="__Fieldmark__500_837005789"/>
      <w:bookmarkStart w:id="1334" w:name="__Fieldmark__514_2304565098"/>
      <w:bookmarkStart w:id="1335" w:name="__Fieldmark__2663_2304565098"/>
      <w:bookmarkStart w:id="1336" w:name="__Fieldmark__348_2630548144"/>
      <w:bookmarkStart w:id="1337" w:name="__Fieldmark__2665_2304565098"/>
      <w:bookmarkStart w:id="1338" w:name="__Fieldmark__424_3470823330"/>
      <w:bookmarkStart w:id="1339" w:name="__Fieldmark__2660_2304565098"/>
      <w:bookmarkStart w:id="1340" w:name="__Fieldmark__343_2630548144"/>
      <w:bookmarkStart w:id="1341" w:name="__Fieldmark__576_3265051427"/>
      <w:bookmarkStart w:id="1342" w:name="__Fieldmark__416_3470823330"/>
      <w:bookmarkStart w:id="1343" w:name="__Fieldmark__495_837005789"/>
      <w:bookmarkStart w:id="1344" w:name="__Fieldmark__728_3852820974"/>
      <w:bookmarkStart w:id="1345" w:name="__Fieldmark__568_3265051427"/>
      <w:bookmarkStart w:id="1346" w:name="__Fieldmark__647_3917936936"/>
      <w:bookmarkStart w:id="1347" w:name="__Fieldmark__877_4213078475"/>
      <w:bookmarkStart w:id="1348" w:name="__Fieldmark__720_3852820974"/>
      <w:bookmarkStart w:id="1349" w:name="__Fieldmark__796_4019975519"/>
      <w:bookmarkStart w:id="1350" w:name="__Fieldmark__1029_3231691474"/>
      <w:bookmarkStart w:id="1351" w:name="__Fieldmark__869_4213078475"/>
      <w:bookmarkStart w:id="1352" w:name="__Fieldmark__948_3149341642"/>
      <w:bookmarkStart w:id="1353" w:name="__Fieldmark__1180_148202576"/>
      <w:bookmarkStart w:id="1354" w:name="__Fieldmark__1021_3231691474"/>
      <w:bookmarkStart w:id="1355" w:name="__Fieldmark__2672_2994147849"/>
      <w:bookmarkStart w:id="1356" w:name="__Fieldmark__1332_2534479100"/>
      <w:bookmarkStart w:id="1357" w:name="__Fieldmark__1172_148202576"/>
      <w:bookmarkStart w:id="1358" w:name="__Fieldmark__1250_1692434574"/>
      <w:bookmarkStart w:id="1359" w:name="__Fieldmark__1480_1216455718"/>
      <w:bookmarkStart w:id="1360" w:name="__Fieldmark__1324_2534479100"/>
      <w:bookmarkStart w:id="1361" w:name="__Fieldmark__1400_649753871"/>
      <w:bookmarkStart w:id="1362" w:name="__Fieldmark__1629_2161409428"/>
      <w:bookmarkStart w:id="1363" w:name="__Fieldmark__1472_1216455718"/>
      <w:bookmarkStart w:id="1364" w:name="__Fieldmark__1550_188299688"/>
      <w:bookmarkStart w:id="1365" w:name="__Fieldmark__1774_948816634"/>
      <w:bookmarkStart w:id="1366" w:name="__Fieldmark__1621_2161409428"/>
      <w:bookmarkStart w:id="1367" w:name="__Fieldmark__1697_2312622389"/>
      <w:bookmarkStart w:id="1368" w:name="__Fieldmark__1916_739104655"/>
      <w:bookmarkStart w:id="1369" w:name="__Fieldmark__1766_948816634"/>
      <w:bookmarkStart w:id="1370" w:name="__Fieldmark__1841_462321902"/>
      <w:bookmarkStart w:id="1371" w:name="__Fieldmark__2056_1105856583"/>
      <w:bookmarkStart w:id="1372" w:name="__Fieldmark__1908_739104655"/>
      <w:bookmarkStart w:id="1373" w:name="__Fieldmark__1980_1929513578"/>
      <w:bookmarkStart w:id="1374" w:name="__Fieldmark__2192_687217606"/>
      <w:bookmarkStart w:id="1375" w:name="__Fieldmark__2048_1105856583"/>
      <w:bookmarkStart w:id="1376" w:name="__Fieldmark__2118_2209115713"/>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r>
        <w:t>, for 17.5 hours. That time was chosen in order to reach, but not pass, what Kohlstedt and Mackwell (1998) call “metastable equilibrium”. If the model used by Kohlstedt and Mackwell (1998) is correct, the H</w:t>
      </w:r>
      <w:r>
        <w:rPr>
          <w:vertAlign w:val="superscript"/>
        </w:rPr>
        <w:t>+</w:t>
      </w:r>
      <w:r>
        <w:t xml:space="preserve"> concentration in SC1-2 after the piston cylinder experiment should be homogeneous, and the concentration should be lower than the true solubility and presumably determined by the initial concentration of ferric iron. If the metastable equilibrium H</w:t>
      </w:r>
      <w:r>
        <w:rPr>
          <w:vertAlign w:val="superscript"/>
        </w:rPr>
        <w:t>+</w:t>
      </w:r>
      <w:r>
        <w:t xml:space="preserve"> concentration is both large enough to easily measure and homogeneous, then SC1-2 is a suitable starting material for step-wise dehydration experiments.</w:t>
      </w:r>
    </w:p>
    <w:p w14:paraId="0D59C26C" w14:textId="29957E5E" w:rsidR="00F6765F" w:rsidRDefault="00BE06EE">
      <w:r>
        <w:t>SC1-7 was heated for 7 hours at 10 kbar and temperature readings of 1000</w:t>
      </w:r>
      <w:r>
        <w:rPr>
          <w:rFonts w:cstheme="minorHAnsi"/>
        </w:rPr>
        <w:t>°</w:t>
      </w:r>
      <w:r>
        <w:t xml:space="preserve">C, but the experiment ended when capsule began to melt, suggesting the true temperature in the capsule was closer to 1085°C, the melting point of copper or, more likely, the Cu was contaminated, perhaps with a small amount of oxygen, resulting in freezing point depression. This temperature range and pressure correspond to water fugacities of 1.9-2.0 GPa </w:t>
      </w:r>
      <w:r>
        <w:fldChar w:fldCharType="begin"/>
      </w:r>
      <w:r>
        <w:instrText>ADDIN ZOTERO_ITEM CSL_CITATION {"citationID":"WYca9sWc","properties":{"formattedCitation":"(Withers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w:instrText>
      </w:r>
      <w:r>
        <w:fldChar w:fldCharType="separate"/>
      </w:r>
      <w:bookmarkStart w:id="1377" w:name="__Fieldmark__4174_208418766"/>
      <w:r>
        <w:t>(</w:t>
      </w:r>
      <w:bookmarkStart w:id="1378" w:name="__Fieldmark__4110_2403155824"/>
      <w:r>
        <w:t>W</w:t>
      </w:r>
      <w:bookmarkStart w:id="1379" w:name="__Fieldmark__3967_545160095"/>
      <w:r>
        <w:t>i</w:t>
      </w:r>
      <w:bookmarkStart w:id="1380" w:name="__Fieldmark__3923_1417665735"/>
      <w:r>
        <w:t>t</w:t>
      </w:r>
      <w:bookmarkStart w:id="1381" w:name="__Fieldmark__3602_3310317172"/>
      <w:r>
        <w:t>h</w:t>
      </w:r>
      <w:bookmarkStart w:id="1382" w:name="__Fieldmark__4101_2505137388"/>
      <w:r>
        <w:t>e</w:t>
      </w:r>
      <w:bookmarkStart w:id="1383" w:name="__Fieldmark__3460_1561598236"/>
      <w:r>
        <w:t>r</w:t>
      </w:r>
      <w:bookmarkStart w:id="1384" w:name="__Fieldmark__3340_2280461051"/>
      <w:r>
        <w:t>s</w:t>
      </w:r>
      <w:bookmarkStart w:id="1385" w:name="__Fieldmark__3112_908293503"/>
      <w:r>
        <w:t xml:space="preserve"> </w:t>
      </w:r>
      <w:bookmarkStart w:id="1386" w:name="__Fieldmark__10031_1777031281"/>
      <w:r>
        <w:t>2</w:t>
      </w:r>
      <w:bookmarkStart w:id="1387" w:name="__Fieldmark__2964_2048093008"/>
      <w:r>
        <w:t>0</w:t>
      </w:r>
      <w:bookmarkStart w:id="1388" w:name="__Fieldmark__2783_527255555"/>
      <w:r>
        <w:t>1</w:t>
      </w:r>
      <w:bookmarkStart w:id="1389" w:name="__Fieldmark__2659_3642959469"/>
      <w:r>
        <w:t>3</w:t>
      </w:r>
      <w:bookmarkStart w:id="1390" w:name="__Fieldmark__2575_2362112943"/>
      <w:r>
        <w:t>)</w:t>
      </w:r>
      <w:bookmarkStart w:id="1391" w:name="__Fieldmark__2497_2049629825"/>
      <w:r>
        <w:fldChar w:fldCharType="end"/>
      </w:r>
      <w:bookmarkStart w:id="1392" w:name="__Fieldmark__2341_2209115713"/>
      <w:bookmarkStart w:id="1393" w:name="__Fieldmark__2185_1929513578"/>
      <w:bookmarkStart w:id="1394" w:name="__Fieldmark__2028_462321902"/>
      <w:bookmarkStart w:id="1395" w:name="__Fieldmark__1866_2312622389"/>
      <w:bookmarkStart w:id="1396" w:name="__Fieldmark__1701_188299688"/>
      <w:bookmarkStart w:id="1397" w:name="__Fieldmark__1533_649753871"/>
      <w:bookmarkStart w:id="1398" w:name="__Fieldmark__1368_1692434574"/>
      <w:bookmarkStart w:id="1399" w:name="__Fieldmark__2774_2994147849"/>
      <w:bookmarkStart w:id="1400" w:name="__Fieldmark__1034_3149341642"/>
      <w:bookmarkStart w:id="1401" w:name="__Fieldmark__866_4019975519"/>
      <w:bookmarkStart w:id="1402" w:name="__Fieldmark__701_3917936936"/>
      <w:bookmarkStart w:id="1403" w:name="__Fieldmark__533_837005789"/>
      <w:bookmarkStart w:id="1404" w:name="__Fieldmark__365_2630548144"/>
      <w:bookmarkStart w:id="1405" w:name="__Fieldmark__487_2304565098"/>
      <w:bookmarkStart w:id="1406" w:name="__Fieldmark__2679_2304565098"/>
      <w:bookmarkStart w:id="1407" w:name="__Fieldmark__449_3470823330"/>
      <w:bookmarkStart w:id="1408" w:name="__Fieldmark__617_3265051427"/>
      <w:bookmarkStart w:id="1409" w:name="__Fieldmark__785_3852820974"/>
      <w:bookmarkStart w:id="1410" w:name="__Fieldmark__950_4213078475"/>
      <w:bookmarkStart w:id="1411" w:name="__Fieldmark__1118_3231691474"/>
      <w:bookmarkStart w:id="1412" w:name="__Fieldmark__1285_148202576"/>
      <w:bookmarkStart w:id="1413" w:name="__Fieldmark__1453_2534479100"/>
      <w:bookmarkStart w:id="1414" w:name="__Fieldmark__1617_1216455718"/>
      <w:bookmarkStart w:id="1415" w:name="__Fieldmark__1784_2161409428"/>
      <w:bookmarkStart w:id="1416" w:name="__Fieldmark__1947_948816634"/>
      <w:bookmarkStart w:id="1417" w:name="__Fieldmark__2107_739104655"/>
      <w:bookmarkStart w:id="1418" w:name="__Fieldmark__2265_1105856583"/>
      <w:bookmarkStart w:id="1419" w:name="__Fieldmark__2419_68721760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r>
        <w:t xml:space="preserve">. Within this temperature range, given the dimensions of the sample and the diffusivities reported by Kohlstedt and Mackwell (1998), the experiment time of 7 hours should allow the completion of PP-rate diffusion and </w:t>
      </w:r>
      <w:del w:id="1420" w:author="Terry Plank" w:date="2017-11-28T16:35:00Z">
        <w:r w:rsidDel="006F4DD1">
          <w:delText xml:space="preserve">enter </w:delText>
        </w:r>
      </w:del>
      <w:ins w:id="1421" w:author="Terry Plank" w:date="2017-11-28T16:35:00Z">
        <w:r w:rsidR="006F4DD1">
          <w:t xml:space="preserve">initiation of </w:t>
        </w:r>
      </w:ins>
      <w:del w:id="1422" w:author="Terry Plank" w:date="2017-11-28T16:35:00Z">
        <w:r w:rsidDel="006F4DD1">
          <w:delText xml:space="preserve">into the stage of </w:delText>
        </w:r>
      </w:del>
      <w:r>
        <w:t>diffusion at the slower PV</w:t>
      </w:r>
      <w:ins w:id="1423" w:author="Terry Plank" w:date="2017-11-28T16:36:00Z">
        <w:r w:rsidR="006F4DD1">
          <w:t xml:space="preserve"> </w:t>
        </w:r>
      </w:ins>
      <w:r>
        <w:t xml:space="preserve">rate without fully saturating the sample. This experiment allows a direct comparison with previous work </w:t>
      </w:r>
      <w:r>
        <w:fldChar w:fldCharType="begin"/>
      </w:r>
      <w:r>
        <w:instrText>ADDIN ZOTERO_ITEM CSL_CITATION {"citationID":"9q0Bjwss","properties":{"formattedCitation":"(Kohlstedt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olivine","author":[{"family":"Demouchy","given":"S."},{"family":"Mackwell","given":"S."}],"issued":{"date-parts":[["2006",8]]}}}],"schema":"https://github.com/citation-style-language/schema/raw/master/csl-citation.json"}</w:instrText>
      </w:r>
      <w:r>
        <w:fldChar w:fldCharType="separate"/>
      </w:r>
      <w:bookmarkStart w:id="1424" w:name="__Fieldmark__4317_208418766"/>
      <w:r>
        <w:t>(</w:t>
      </w:r>
      <w:bookmarkStart w:id="1425" w:name="__Fieldmark__4260_2403155824"/>
      <w:r>
        <w:t>K</w:t>
      </w:r>
      <w:bookmarkStart w:id="1426" w:name="__Fieldmark__4114_545160095"/>
      <w:r>
        <w:t>o</w:t>
      </w:r>
      <w:bookmarkStart w:id="1427" w:name="__Fieldmark__4067_1417665735"/>
      <w:r>
        <w:t>h</w:t>
      </w:r>
      <w:bookmarkStart w:id="1428" w:name="__Fieldmark__3733_3310317172"/>
      <w:r>
        <w:t>l</w:t>
      </w:r>
      <w:bookmarkStart w:id="1429" w:name="__Fieldmark__4235_2505137388"/>
      <w:r>
        <w:t>s</w:t>
      </w:r>
      <w:bookmarkStart w:id="1430" w:name="__Fieldmark__3585_1561598236"/>
      <w:r>
        <w:t>t</w:t>
      </w:r>
      <w:bookmarkStart w:id="1431" w:name="__Fieldmark__3462_2280461051"/>
      <w:r>
        <w:t>e</w:t>
      </w:r>
      <w:bookmarkStart w:id="1432" w:name="__Fieldmark__3231_908293503"/>
      <w:r>
        <w:t>d</w:t>
      </w:r>
      <w:bookmarkStart w:id="1433" w:name="__Fieldmark__10147_1777031281"/>
      <w:r>
        <w:t>t</w:t>
      </w:r>
      <w:bookmarkStart w:id="1434" w:name="__Fieldmark__3077_2048093008"/>
      <w:r>
        <w:t xml:space="preserve"> </w:t>
      </w:r>
      <w:bookmarkStart w:id="1435" w:name="__Fieldmark__2893_527255555"/>
      <w:r>
        <w:t>a</w:t>
      </w:r>
      <w:bookmarkStart w:id="1436" w:name="__Fieldmark__2766_3642959469"/>
      <w:r>
        <w:t>n</w:t>
      </w:r>
      <w:bookmarkStart w:id="1437" w:name="__Fieldmark__2679_2362112943"/>
      <w:r>
        <w:t>d</w:t>
      </w:r>
      <w:bookmarkStart w:id="1438" w:name="__Fieldmark__2598_2049629825"/>
      <w:r>
        <w:t xml:space="preserve"> </w:t>
      </w:r>
      <w:bookmarkStart w:id="1439" w:name="__Fieldmark__2517_687217606"/>
      <w:r>
        <w:t>M</w:t>
      </w:r>
      <w:bookmarkStart w:id="1440" w:name="__Fieldmark__2436_2209115713"/>
      <w:r>
        <w:t>a</w:t>
      </w:r>
      <w:bookmarkStart w:id="1441" w:name="__Fieldmark__2357_1105856583"/>
      <w:r>
        <w:t>c</w:t>
      </w:r>
      <w:bookmarkStart w:id="1442" w:name="__Fieldmark__2274_1929513578"/>
      <w:r>
        <w:t>k</w:t>
      </w:r>
      <w:bookmarkStart w:id="1443" w:name="__Fieldmark__2193_739104655"/>
      <w:r>
        <w:t>w</w:t>
      </w:r>
      <w:bookmarkStart w:id="1444" w:name="__Fieldmark__2111_462321902"/>
      <w:r>
        <w:t>e</w:t>
      </w:r>
      <w:bookmarkStart w:id="1445" w:name="__Fieldmark__2027_948816634"/>
      <w:r>
        <w:t>l</w:t>
      </w:r>
      <w:bookmarkStart w:id="1446" w:name="__Fieldmark__1943_2312622389"/>
      <w:r>
        <w:t>l</w:t>
      </w:r>
      <w:bookmarkStart w:id="1447" w:name="__Fieldmark__1858_2161409428"/>
      <w:r>
        <w:t xml:space="preserve"> </w:t>
      </w:r>
      <w:bookmarkStart w:id="1448" w:name="__Fieldmark__1772_188299688"/>
      <w:r>
        <w:t>1</w:t>
      </w:r>
      <w:bookmarkStart w:id="1449" w:name="__Fieldmark__1685_1216455718"/>
      <w:r>
        <w:t>9</w:t>
      </w:r>
      <w:bookmarkStart w:id="1450" w:name="__Fieldmark__1598_649753871"/>
      <w:r>
        <w:t>9</w:t>
      </w:r>
      <w:bookmarkStart w:id="1451" w:name="__Fieldmark__1515_2534479100"/>
      <w:r>
        <w:t>8</w:t>
      </w:r>
      <w:bookmarkStart w:id="1452" w:name="__Fieldmark__1427_1692434574"/>
      <w:r>
        <w:t>;</w:t>
      </w:r>
      <w:bookmarkStart w:id="1453" w:name="__Fieldmark__1340_148202576"/>
      <w:r>
        <w:t xml:space="preserve"> </w:t>
      </w:r>
      <w:bookmarkStart w:id="1454" w:name="__Fieldmark__2825_2994147849"/>
      <w:r>
        <w:t>D</w:t>
      </w:r>
      <w:bookmarkStart w:id="1455" w:name="__Fieldmark__1165_3231691474"/>
      <w:r>
        <w:t>e</w:t>
      </w:r>
      <w:bookmarkStart w:id="1456" w:name="__Fieldmark__1077_3149341642"/>
      <w:r>
        <w:t>m</w:t>
      </w:r>
      <w:bookmarkStart w:id="1457" w:name="__Fieldmark__989_4213078475"/>
      <w:r>
        <w:t>o</w:t>
      </w:r>
      <w:bookmarkStart w:id="1458" w:name="__Fieldmark__901_4019975519"/>
      <w:r>
        <w:t>u</w:t>
      </w:r>
      <w:bookmarkStart w:id="1459" w:name="__Fieldmark__816_3852820974"/>
      <w:r>
        <w:t>c</w:t>
      </w:r>
      <w:bookmarkStart w:id="1460" w:name="__Fieldmark__728_3917936936"/>
      <w:r>
        <w:t>h</w:t>
      </w:r>
      <w:bookmarkStart w:id="1461" w:name="__Fieldmark__640_3265051427"/>
      <w:r>
        <w:t>y</w:t>
      </w:r>
      <w:bookmarkStart w:id="1462" w:name="__Fieldmark__552_837005789"/>
      <w:r>
        <w:t xml:space="preserve"> </w:t>
      </w:r>
      <w:bookmarkStart w:id="1463" w:name="__Fieldmark__464_3470823330"/>
      <w:r>
        <w:t>a</w:t>
      </w:r>
      <w:bookmarkStart w:id="1464" w:name="__Fieldmark__376_2630548144"/>
      <w:r>
        <w:t>n</w:t>
      </w:r>
      <w:bookmarkStart w:id="1465" w:name="__Fieldmark__2686_2304565098"/>
      <w:r>
        <w:t>d</w:t>
      </w:r>
      <w:bookmarkStart w:id="1466" w:name="__Fieldmark__502_2304565098"/>
      <w:r>
        <w:t xml:space="preserve"> Mackwell 2006)</w:t>
      </w:r>
      <w:r>
        <w:fldChar w:fldCharType="end"/>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r>
        <w:t xml:space="preserve">. </w:t>
      </w:r>
    </w:p>
    <w:p w14:paraId="47846D32" w14:textId="77777777" w:rsidR="00F6765F" w:rsidRDefault="00BE06EE">
      <w:pPr>
        <w:pStyle w:val="Heading2"/>
      </w:pPr>
      <w:r>
        <w:t xml:space="preserve">Dehydration </w:t>
      </w:r>
    </w:p>
    <w:p w14:paraId="3E5DE756" w14:textId="671D97A4" w:rsidR="00F6765F" w:rsidRDefault="00BE06EE">
      <w:r>
        <w:t xml:space="preserve">Olivine samples SC1-2 (the same sample that was partially hydrated according to the procedure described above) and Kiki (untreated) were dehydrated in increments using the vertical furnace used in previous dehydration experiments </w:t>
      </w:r>
      <w:r>
        <w:rPr>
          <w:rFonts w:cs="Calibri"/>
        </w:rPr>
        <w:t>(Ferriss 2015), and oxygen fugacity was controlled with a mixture of CO and CO</w:t>
      </w:r>
      <w:r>
        <w:rPr>
          <w:rFonts w:cs="Calibri"/>
          <w:vertAlign w:val="subscript"/>
        </w:rPr>
        <w:t>2</w:t>
      </w:r>
      <w:r>
        <w:rPr>
          <w:rFonts w:cs="Calibri"/>
        </w:rPr>
        <w:t>. The partially hydrated sample SC1-2 was heated at 800°C for 1, 3, 7, 13, 19, 43, and 68 hours at an oxygen fugacity 10</w:t>
      </w:r>
      <w:r>
        <w:rPr>
          <w:rFonts w:cs="Calibri"/>
          <w:vertAlign w:val="superscript"/>
        </w:rPr>
        <w:t>-16.5</w:t>
      </w:r>
      <w:r>
        <w:rPr>
          <w:rFonts w:cs="Calibri"/>
        </w:rPr>
        <w:t xml:space="preserve"> bars, equivalent to NNO-2.6, where NNO is the nickel-nickel oxide buffer. Kiki was heated at 800°C for 1 and 8 hours; then 3, 6, 7, and 8 hours at 1000°C. All heating steps for Kiki were conducted at oxygen fugacity of NNO-2.6 except for the final step at 1000°C, which was conducted at relatively oxidizing conditions, NNO+2. </w:t>
      </w:r>
      <w:ins w:id="1467" w:author="Terry Plank" w:date="2017-11-28T16:36:00Z">
        <w:r w:rsidR="006F4DD1">
          <w:rPr>
            <w:rFonts w:cs="Calibri"/>
          </w:rPr>
          <w:t xml:space="preserve">The low fO2 at which most of the dehydration steps were carried out was unintentional. </w:t>
        </w:r>
      </w:ins>
      <w:r>
        <w:rPr>
          <w:rFonts w:cs="Calibri"/>
        </w:rPr>
        <w:t>A summary of all experimental run conditions is provided in Table 1.</w:t>
      </w:r>
    </w:p>
    <w:p w14:paraId="3380B5B8" w14:textId="754F50F5" w:rsidR="00F6765F" w:rsidRDefault="00BE06EE">
      <w:pPr>
        <w:pStyle w:val="Heading2"/>
      </w:pPr>
      <w:r>
        <w:t>FTIR</w:t>
      </w:r>
      <w:ins w:id="1468" w:author="Terry Plank" w:date="2017-11-28T16:37:00Z">
        <w:r w:rsidR="006F4DD1">
          <w:t xml:space="preserve"> Analyses of Treated Samples</w:t>
        </w:r>
      </w:ins>
    </w:p>
    <w:p w14:paraId="6BC827C3" w14:textId="4188EC82" w:rsidR="00F6765F" w:rsidRDefault="00BE06EE">
      <w:r>
        <w:t xml:space="preserve">Before heat treatment and in between each heating step, samples were analyzed by polarized FTIR along 3 orthogonal traverses parallel to the three crystallographic directions in the uncut crystal (Figure 2). These analyses use the same conditions described above for estimating the initial water and were in all cases conducted with polarized radiation with the </w:t>
      </w:r>
      <w:commentRangeStart w:id="1469"/>
      <w:r>
        <w:t xml:space="preserve">electric vector E || </w:t>
      </w:r>
      <w:r>
        <w:rPr>
          <w:i/>
          <w:iCs/>
        </w:rPr>
        <w:t>a</w:t>
      </w:r>
      <w:r>
        <w:t xml:space="preserve">. </w:t>
      </w:r>
      <w:commentRangeEnd w:id="1469"/>
      <w:r w:rsidR="006F4DD1">
        <w:rPr>
          <w:rStyle w:val="CommentReference"/>
        </w:rPr>
        <w:commentReference w:id="1469"/>
      </w:r>
      <w:r>
        <w:t>Quadratic baselines were drawn based on the curve of the spectrum of the untreated and/or the dehydrated sample, with typical wavenumber ranges of 3200-3700 cm</w:t>
      </w:r>
      <w:r>
        <w:rPr>
          <w:vertAlign w:val="superscript"/>
        </w:rPr>
        <w:t>-1</w:t>
      </w:r>
      <w:r>
        <w:t>. Each profile was normalized to the initial measurements to produce a ratio of the final to initial area A/A</w:t>
      </w:r>
      <w:r>
        <w:rPr>
          <w:vertAlign w:val="subscript"/>
        </w:rPr>
        <w:t>0</w:t>
      </w:r>
      <w:r>
        <w:t xml:space="preserve"> and scaled up to a true concentration based on the initial concentrations, A</w:t>
      </w:r>
      <w:r>
        <w:rPr>
          <w:vertAlign w:val="subscript"/>
        </w:rPr>
        <w:t>0</w:t>
      </w:r>
      <w:r>
        <w:t>, determined above. These “whole-block” concentrations represent the average concentration through the entire path of the infrared beam and could be used to determine diffusivities in all three crystallographic directions following the fitting procedure described below</w:t>
      </w:r>
      <w:ins w:id="1470" w:author="Terry Plank" w:date="2017-11-28T16:38:00Z">
        <w:r w:rsidR="006F4DD1">
          <w:t xml:space="preserve"> (after Ferriss et al., 2015)</w:t>
        </w:r>
      </w:ins>
      <w:r>
        <w:t>.</w:t>
      </w:r>
    </w:p>
    <w:p w14:paraId="78AA4E76" w14:textId="77777777" w:rsidR="00F6765F" w:rsidRDefault="00BE06EE">
      <w:r>
        <w:t>To explore possible differences among various H</w:t>
      </w:r>
      <w:r>
        <w:rPr>
          <w:vertAlign w:val="superscript"/>
        </w:rPr>
        <w:t>+</w:t>
      </w:r>
      <w:r>
        <w:t xml:space="preserve"> defects, the same normalization and fitting procedures were applied to individual peaks using the peak heights relative to the quadratic baseline. Particular emphasis was placed on peaks at the following 4 wavenumbers: 3600, 3525, 3356, and 3236 cm</w:t>
      </w:r>
      <w:r>
        <w:rPr>
          <w:vertAlign w:val="superscript"/>
        </w:rPr>
        <w:t>-1</w:t>
      </w:r>
      <w:r>
        <w:t>. The peak at 3600 cm</w:t>
      </w:r>
      <w:r>
        <w:rPr>
          <w:vertAlign w:val="superscript"/>
        </w:rPr>
        <w:t>-1</w:t>
      </w:r>
      <w:r>
        <w:t xml:space="preserve">, designated </w:t>
      </w:r>
      <w:r>
        <w:rPr>
          <w:rFonts w:cstheme="minorHAnsi"/>
        </w:rPr>
        <w:t>[Si-Fe</w:t>
      </w:r>
      <w:r>
        <w:rPr>
          <w:rFonts w:cstheme="minorHAnsi"/>
          <w:vertAlign w:val="superscript"/>
        </w:rPr>
        <w:t>2+</w:t>
      </w:r>
      <w:r>
        <w:rPr>
          <w:rFonts w:cstheme="minorHAnsi"/>
        </w:rPr>
        <w:t>],</w:t>
      </w:r>
      <w:r>
        <w:t xml:space="preserve"> is most likely 4H</w:t>
      </w:r>
      <w:r>
        <w:rPr>
          <w:vertAlign w:val="superscript"/>
        </w:rPr>
        <w:t>+</w:t>
      </w:r>
      <w:r>
        <w:t xml:space="preserve"> in a Si</w:t>
      </w:r>
      <w:r>
        <w:rPr>
          <w:vertAlign w:val="superscript"/>
        </w:rPr>
        <w:t>4+</w:t>
      </w:r>
      <w:r>
        <w:t xml:space="preserve"> vacancy with a nearby Fe</w:t>
      </w:r>
      <w:r>
        <w:rPr>
          <w:vertAlign w:val="superscript"/>
        </w:rPr>
        <w:t>2+</w:t>
      </w:r>
      <w:r>
        <w:t xml:space="preserve"> </w:t>
      </w:r>
      <w:r>
        <w:lastRenderedPageBreak/>
        <w:fldChar w:fldCharType="begin"/>
      </w:r>
      <w:r>
        <w:instrText>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end"/>
      </w:r>
      <w:bookmarkStart w:id="1471" w:name="__Fieldmark__4523_208418766"/>
      <w:r>
        <w:fldChar w:fldCharType="begin"/>
      </w:r>
      <w:r>
        <w:instrText>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end"/>
      </w:r>
      <w:bookmarkStart w:id="1472" w:name="__Fieldmark__4526_208418766"/>
      <w:bookmarkStart w:id="1473" w:name="__Fieldmark__4813_2403155824"/>
      <w:bookmarkEnd w:id="1471"/>
      <w:r>
        <w:fldChar w:fldCharType="begin"/>
      </w:r>
      <w:r>
        <w:instrText>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separate"/>
      </w:r>
      <w:bookmarkStart w:id="1474" w:name="__Fieldmark__4528_208418766"/>
      <w:bookmarkEnd w:id="1472"/>
      <w:r>
        <w:t>(</w:t>
      </w:r>
      <w:bookmarkStart w:id="1475" w:name="__Fieldmark__4612_1417665735"/>
      <w:bookmarkStart w:id="1476" w:name="__Fieldmark__4663_545160095"/>
      <w:r>
        <w:t>B</w:t>
      </w:r>
      <w:bookmarkStart w:id="1477" w:name="__Fieldmark__4277_3310317172"/>
      <w:r>
        <w:t>l</w:t>
      </w:r>
      <w:bookmarkStart w:id="1478" w:name="__Fieldmark__4816_2505137388"/>
      <w:r>
        <w:t>a</w:t>
      </w:r>
      <w:bookmarkStart w:id="1479" w:name="__Fieldmark__4133_1561598236"/>
      <w:r>
        <w:t>n</w:t>
      </w:r>
      <w:bookmarkStart w:id="1480" w:name="__Fieldmark__4008_2280461051"/>
      <w:r>
        <w:t>c</w:t>
      </w:r>
      <w:bookmarkStart w:id="1481" w:name="__Fieldmark__3779_908293503"/>
      <w:r>
        <w:t>h</w:t>
      </w:r>
      <w:bookmarkStart w:id="1482" w:name="__Fieldmark__10321_1777031281"/>
      <w:r>
        <w:t>a</w:t>
      </w:r>
      <w:bookmarkStart w:id="1483" w:name="__Fieldmark__3242_2048093008"/>
      <w:r>
        <w:t>r</w:t>
      </w:r>
      <w:bookmarkStart w:id="1484" w:name="__Fieldmark__3291_527255555"/>
      <w:r>
        <w:t>d</w:t>
      </w:r>
      <w:bookmarkStart w:id="1485" w:name="__Fieldmark__3153_3642959469"/>
      <w:r>
        <w:t xml:space="preserve"> </w:t>
      </w:r>
      <w:bookmarkStart w:id="1486" w:name="__Fieldmark__3055_2362112943"/>
      <w:r>
        <w:t>e</w:t>
      </w:r>
      <w:bookmarkStart w:id="1487" w:name="__Fieldmark__2963_2049629825"/>
      <w:r>
        <w:t>t</w:t>
      </w:r>
      <w:bookmarkStart w:id="1488" w:name="__Fieldmark__2871_687217606"/>
      <w:r>
        <w:t xml:space="preserve"> </w:t>
      </w:r>
      <w:bookmarkStart w:id="1489" w:name="__Fieldmark__2779_2209115713"/>
      <w:r>
        <w:t>a</w:t>
      </w:r>
      <w:bookmarkStart w:id="1490" w:name="__Fieldmark__2689_1105856583"/>
      <w:r>
        <w:t>l</w:t>
      </w:r>
      <w:bookmarkStart w:id="1491" w:name="__Fieldmark__2595_1929513578"/>
      <w:r>
        <w:t>.</w:t>
      </w:r>
      <w:bookmarkStart w:id="1492" w:name="__Fieldmark__2503_739104655"/>
      <w:r>
        <w:t xml:space="preserve"> </w:t>
      </w:r>
      <w:bookmarkStart w:id="1493" w:name="__Fieldmark__2410_462321902"/>
      <w:r>
        <w:t>2</w:t>
      </w:r>
      <w:bookmarkStart w:id="1494" w:name="__Fieldmark__2315_948816634"/>
      <w:r>
        <w:t>0</w:t>
      </w:r>
      <w:bookmarkStart w:id="1495" w:name="__Fieldmark__2220_2312622389"/>
      <w:r>
        <w:t>1</w:t>
      </w:r>
      <w:bookmarkStart w:id="1496" w:name="__Fieldmark__2124_2161409428"/>
      <w:r>
        <w:t>7)</w:t>
      </w:r>
      <w:bookmarkStart w:id="1497" w:name="__Fieldmark__2027_188299688"/>
      <w:r>
        <w:fldChar w:fldCharType="end"/>
      </w:r>
      <w:bookmarkStart w:id="1498" w:name="__Fieldmark__1929_1216455718"/>
      <w:bookmarkStart w:id="1499" w:name="__Fieldmark__1737_2534479100"/>
      <w:bookmarkStart w:id="1500" w:name="__Fieldmark__1539_148202576"/>
      <w:bookmarkStart w:id="1501" w:name="__Fieldmark__1340_3231691474"/>
      <w:bookmarkStart w:id="1502" w:name="__Fieldmark__1140_4213078475"/>
      <w:bookmarkStart w:id="1503" w:name="__Fieldmark__943_3852820974"/>
      <w:bookmarkStart w:id="1504" w:name="__Fieldmark__743_3265051427"/>
      <w:bookmarkStart w:id="1505" w:name="__Fieldmark__543_3470823330"/>
      <w:bookmarkStart w:id="1506" w:name="__Fieldmark__2741_2304565098"/>
      <w:bookmarkStart w:id="1507" w:name="__Fieldmark__681_2304565098"/>
      <w:bookmarkStart w:id="1508" w:name="__Fieldmark__443_2630548144"/>
      <w:bookmarkStart w:id="1509" w:name="__Fieldmark__643_837005789"/>
      <w:bookmarkStart w:id="1510" w:name="__Fieldmark__843_3917936936"/>
      <w:bookmarkStart w:id="1511" w:name="__Fieldmark__1040_4019975519"/>
      <w:bookmarkStart w:id="1512" w:name="__Fieldmark__1240_3149341642"/>
      <w:bookmarkStart w:id="1513" w:name="__Fieldmark__3012_2994147849"/>
      <w:bookmarkStart w:id="1514" w:name="__Fieldmark__1638_1692434574"/>
      <w:bookmarkStart w:id="1515" w:name="__Fieldmark__1831_649753871"/>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r>
        <w:t>. The peak at 3525 cm</w:t>
      </w:r>
      <w:r>
        <w:rPr>
          <w:vertAlign w:val="superscript"/>
        </w:rPr>
        <w:t>-1</w:t>
      </w:r>
      <w:r>
        <w:t>, designated [Ti-3525], is one of two prominent peaks produced by 2H</w:t>
      </w:r>
      <w:r>
        <w:rPr>
          <w:vertAlign w:val="superscript"/>
        </w:rPr>
        <w:t>+</w:t>
      </w:r>
      <w:r>
        <w:t xml:space="preserve"> coupled with a Si</w:t>
      </w:r>
      <w:r>
        <w:rPr>
          <w:vertAlign w:val="superscript"/>
        </w:rPr>
        <w:t>4+</w:t>
      </w:r>
      <w:r>
        <w:t xml:space="preserve"> vacancy and a Ti</w:t>
      </w:r>
      <w:r>
        <w:rPr>
          <w:vertAlign w:val="superscript"/>
        </w:rPr>
        <w:t>4+</w:t>
      </w:r>
      <w:r>
        <w:t xml:space="preserve"> on a metal site. We focus on this peak both to minimize interference with nearby [Si] peaks and to more directly compare with the results</w:t>
      </w:r>
      <w:r>
        <w:fldChar w:fldCharType="begin"/>
      </w:r>
      <w:r>
        <w:instrText>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w:instrText>
      </w:r>
      <w:r>
        <w:fldChar w:fldCharType="separate"/>
      </w:r>
      <w:bookmarkStart w:id="1516" w:name="__Fieldmark__4686_208418766"/>
      <w:r>
        <w:t xml:space="preserve"> </w:t>
      </w:r>
      <w:bookmarkStart w:id="1517" w:name="__Fieldmark__4970_2403155824"/>
      <w:r>
        <w:t>o</w:t>
      </w:r>
      <w:bookmarkStart w:id="1518" w:name="__Fieldmark__4817_545160095"/>
      <w:r>
        <w:t xml:space="preserve">f </w:t>
      </w:r>
      <w:r>
        <w:rPr>
          <w:rFonts w:cs="Times New Roman"/>
          <w:szCs w:val="24"/>
        </w:rPr>
        <w:t>Padrón-Navarta, Hermann, and O’Neill (201</w:t>
      </w:r>
      <w:r>
        <w:fldChar w:fldCharType="end"/>
      </w:r>
      <w:r>
        <w:fldChar w:fldCharType="begin"/>
      </w:r>
      <w:r>
        <w:instrText>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w:instrText>
      </w:r>
      <w:r>
        <w:fldChar w:fldCharType="end"/>
      </w:r>
      <w:bookmarkStart w:id="1519" w:name="__Fieldmark__4694_208418766"/>
      <w:bookmarkEnd w:id="1516"/>
      <w:r>
        <w:fldChar w:fldCharType="begin"/>
      </w:r>
      <w:r>
        <w:instrText>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w:instrText>
      </w:r>
      <w:r>
        <w:fldChar w:fldCharType="end"/>
      </w:r>
      <w:bookmarkStart w:id="1520" w:name="__Fieldmark__4966_2505137388"/>
      <w:bookmarkStart w:id="1521" w:name="__Fieldmark__4425_3310317172"/>
      <w:bookmarkStart w:id="1522" w:name="__Fieldmark__4763_1417665735"/>
      <w:bookmarkStart w:id="1523" w:name="__Fieldmark__4703_208418766"/>
      <w:bookmarkStart w:id="1524" w:name="__Fieldmark__697_2304565098"/>
      <w:bookmarkStart w:id="1525" w:name="__Fieldmark__2756_2304565098"/>
      <w:bookmarkStart w:id="1526" w:name="__Fieldmark__462_2630548144"/>
      <w:bookmarkStart w:id="1527" w:name="__Fieldmark__566_3470823330"/>
      <w:bookmarkStart w:id="1528" w:name="__Fieldmark__670_837005789"/>
      <w:bookmarkStart w:id="1529" w:name="__Fieldmark__774_3265051427"/>
      <w:bookmarkStart w:id="1530" w:name="__Fieldmark__878_3917936936"/>
      <w:bookmarkStart w:id="1531" w:name="__Fieldmark__982_3852820974"/>
      <w:bookmarkStart w:id="1532" w:name="__Fieldmark__1083_4019975519"/>
      <w:bookmarkStart w:id="1533" w:name="__Fieldmark__1187_4213078475"/>
      <w:bookmarkStart w:id="1534" w:name="__Fieldmark__1291_3149341642"/>
      <w:bookmarkStart w:id="1535" w:name="__Fieldmark__1395_3231691474"/>
      <w:bookmarkStart w:id="1536" w:name="__Fieldmark__3071_2994147849"/>
      <w:bookmarkStart w:id="1537" w:name="__Fieldmark__1602_148202576"/>
      <w:bookmarkStart w:id="1538" w:name="__Fieldmark__1705_1692434574"/>
      <w:bookmarkStart w:id="1539" w:name="__Fieldmark__1808_2534479100"/>
      <w:bookmarkStart w:id="1540" w:name="__Fieldmark__1906_649753871"/>
      <w:bookmarkStart w:id="1541" w:name="__Fieldmark__2008_1216455718"/>
      <w:bookmarkStart w:id="1542" w:name="__Fieldmark__2110_188299688"/>
      <w:bookmarkStart w:id="1543" w:name="__Fieldmark__2211_2161409428"/>
      <w:bookmarkStart w:id="1544" w:name="__Fieldmark__2311_2312622389"/>
      <w:bookmarkStart w:id="1545" w:name="__Fieldmark__2410_948816634"/>
      <w:bookmarkStart w:id="1546" w:name="__Fieldmark__2509_462321902"/>
      <w:bookmarkStart w:id="1547" w:name="__Fieldmark__2606_739104655"/>
      <w:bookmarkStart w:id="1548" w:name="__Fieldmark__2701_1929513578"/>
      <w:bookmarkStart w:id="1549" w:name="__Fieldmark__2798_1105856583"/>
      <w:bookmarkStart w:id="1550" w:name="__Fieldmark__2891_2209115713"/>
      <w:bookmarkStart w:id="1551" w:name="__Fieldmark__2986_687217606"/>
      <w:bookmarkStart w:id="1552" w:name="__Fieldmark__3081_2049629825"/>
      <w:bookmarkStart w:id="1553" w:name="__Fieldmark__3176_2362112943"/>
      <w:bookmarkStart w:id="1554" w:name="__Fieldmark__3277_3642959469"/>
      <w:bookmarkStart w:id="1555" w:name="__Fieldmark__3418_527255555"/>
      <w:bookmarkStart w:id="1556" w:name="__Fieldmark__3372_2048093008"/>
      <w:bookmarkStart w:id="1557" w:name="__Fieldmark__10454_1777031281"/>
      <w:bookmarkStart w:id="1558" w:name="__Fieldmark__3915_908293503"/>
      <w:bookmarkStart w:id="1559" w:name="__Fieldmark__4147_2280461051"/>
      <w:bookmarkStart w:id="1560" w:name="__Fieldmark__4275_1561598236"/>
      <w:bookmarkEnd w:id="1519"/>
      <w:bookmarkEnd w:id="1517"/>
      <w:bookmarkEnd w:id="1518"/>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r>
        <w:rPr>
          <w:rFonts w:cs="Times New Roman"/>
          <w:szCs w:val="24"/>
        </w:rPr>
        <w:t>4)</w:t>
      </w:r>
      <w:r>
        <w:rPr>
          <w:rFonts w:cstheme="minorHAnsi"/>
        </w:rPr>
        <w:t xml:space="preserve">. The </w:t>
      </w:r>
      <w:r>
        <w:t>3356 cm</w:t>
      </w:r>
      <w:r>
        <w:rPr>
          <w:vertAlign w:val="superscript"/>
        </w:rPr>
        <w:t>-1</w:t>
      </w:r>
      <w:r>
        <w:t xml:space="preserve"> peak, designated </w:t>
      </w:r>
      <w:r>
        <w:rPr>
          <w:rFonts w:cstheme="minorHAnsi"/>
        </w:rPr>
        <w:t>[tri-Fe</w:t>
      </w:r>
      <w:r>
        <w:rPr>
          <w:rFonts w:cstheme="minorHAnsi"/>
          <w:vertAlign w:val="superscript"/>
        </w:rPr>
        <w:t>3+</w:t>
      </w:r>
      <w:r>
        <w:rPr>
          <w:rFonts w:cstheme="minorHAnsi"/>
        </w:rPr>
        <w:t>-3356], is</w:t>
      </w:r>
      <w:r>
        <w:t xml:space="preserve"> the most prominent peak in a doublet associated with a Mg</w:t>
      </w:r>
      <w:r>
        <w:rPr>
          <w:vertAlign w:val="superscript"/>
        </w:rPr>
        <w:t>2+</w:t>
      </w:r>
      <w:r>
        <w:t xml:space="preserve"> vacancy charge-balanced by H</w:t>
      </w:r>
      <w:r>
        <w:rPr>
          <w:vertAlign w:val="superscript"/>
        </w:rPr>
        <w:t>+</w:t>
      </w:r>
      <w:r>
        <w:t xml:space="preserve"> and Fe</w:t>
      </w:r>
      <w:r>
        <w:rPr>
          <w:vertAlign w:val="superscript"/>
        </w:rPr>
        <w:t>3+</w:t>
      </w:r>
      <w:r>
        <w:t xml:space="preserve"> substituting on a met</w:t>
      </w:r>
      <w:r>
        <w:fldChar w:fldCharType="begin"/>
      </w:r>
      <w:r>
        <w:instrText>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separate"/>
      </w:r>
      <w:bookmarkStart w:id="1561" w:name="__Fieldmark__4911_208418766"/>
      <w:r>
        <w:t>a</w:t>
      </w:r>
      <w:bookmarkStart w:id="1562" w:name="__Fieldmark__5150_2403155824"/>
      <w:r>
        <w:t>l</w:t>
      </w:r>
      <w:bookmarkStart w:id="1563" w:name="__Fieldmark__4993_545160095"/>
      <w:r>
        <w:t xml:space="preserve"> </w:t>
      </w:r>
      <w:bookmarkStart w:id="1564" w:name="__Fieldmark__4935_1417665735"/>
      <w:r>
        <w:t>s</w:t>
      </w:r>
      <w:bookmarkStart w:id="1565" w:name="__Fieldmark__4593_3310317172"/>
      <w:r>
        <w:t>ite (Blanchard et al.</w:t>
      </w:r>
      <w:r>
        <w:fldChar w:fldCharType="end"/>
      </w:r>
      <w:r>
        <w:fldChar w:fldCharType="begin"/>
      </w:r>
      <w:r>
        <w:instrText>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end"/>
      </w:r>
      <w:bookmarkStart w:id="1566" w:name="__Fieldmark__4925_208418766"/>
      <w:bookmarkEnd w:id="1561"/>
      <w:r>
        <w:fldChar w:fldCharType="begin"/>
      </w:r>
      <w:r>
        <w:instrText>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end"/>
      </w:r>
      <w:bookmarkStart w:id="1567" w:name="__Fieldmark__10602_1777031281"/>
      <w:bookmarkStart w:id="1568" w:name="__Fieldmark__4067_908293503"/>
      <w:bookmarkStart w:id="1569" w:name="__Fieldmark__4303_2280461051"/>
      <w:bookmarkStart w:id="1570" w:name="__Fieldmark__4435_1561598236"/>
      <w:bookmarkStart w:id="1571" w:name="__Fieldmark__5130_2505137388"/>
      <w:bookmarkStart w:id="1572" w:name="__Fieldmark__4940_208418766"/>
      <w:bookmarkStart w:id="1573" w:name="__Fieldmark__2092_1216455718"/>
      <w:bookmarkStart w:id="1574" w:name="__Fieldmark__1884_2534479100"/>
      <w:bookmarkStart w:id="1575" w:name="__Fieldmark__1670_148202576"/>
      <w:bookmarkStart w:id="1576" w:name="__Fieldmark__1455_3231691474"/>
      <w:bookmarkStart w:id="1577" w:name="__Fieldmark__1239_4213078475"/>
      <w:bookmarkStart w:id="1578" w:name="__Fieldmark__1026_3852820974"/>
      <w:bookmarkStart w:id="1579" w:name="__Fieldmark__810_3265051427"/>
      <w:bookmarkStart w:id="1580" w:name="__Fieldmark__594_3470823330"/>
      <w:bookmarkStart w:id="1581" w:name="__Fieldmark__2776_2304565098"/>
      <w:bookmarkStart w:id="1582" w:name="__Fieldmark__722_2304565098"/>
      <w:bookmarkStart w:id="1583" w:name="__Fieldmark__486_2630548144"/>
      <w:bookmarkStart w:id="1584" w:name="__Fieldmark__702_837005789"/>
      <w:bookmarkStart w:id="1585" w:name="__Fieldmark__918_3917936936"/>
      <w:bookmarkStart w:id="1586" w:name="__Fieldmark__1131_4019975519"/>
      <w:bookmarkStart w:id="1587" w:name="__Fieldmark__1347_3149341642"/>
      <w:bookmarkStart w:id="1588" w:name="__Fieldmark__3135_2994147849"/>
      <w:bookmarkStart w:id="1589" w:name="__Fieldmark__1777_1692434574"/>
      <w:bookmarkStart w:id="1590" w:name="__Fieldmark__1986_649753871"/>
      <w:bookmarkStart w:id="1591" w:name="__Fieldmark__2198_188299688"/>
      <w:bookmarkStart w:id="1592" w:name="__Fieldmark__2303_2161409428"/>
      <w:bookmarkStart w:id="1593" w:name="__Fieldmark__2407_2312622389"/>
      <w:bookmarkStart w:id="1594" w:name="__Fieldmark__2510_948816634"/>
      <w:bookmarkStart w:id="1595" w:name="__Fieldmark__2613_462321902"/>
      <w:bookmarkStart w:id="1596" w:name="__Fieldmark__2714_739104655"/>
      <w:bookmarkStart w:id="1597" w:name="__Fieldmark__2813_1929513578"/>
      <w:bookmarkStart w:id="1598" w:name="__Fieldmark__2914_1105856583"/>
      <w:bookmarkStart w:id="1599" w:name="__Fieldmark__3011_2209115713"/>
      <w:bookmarkStart w:id="1600" w:name="__Fieldmark__3110_687217606"/>
      <w:bookmarkStart w:id="1601" w:name="__Fieldmark__3209_2049629825"/>
      <w:bookmarkStart w:id="1602" w:name="__Fieldmark__3308_2362112943"/>
      <w:bookmarkStart w:id="1603" w:name="__Fieldmark__3413_3642959469"/>
      <w:bookmarkStart w:id="1604" w:name="__Fieldmark__3558_527255555"/>
      <w:bookmarkStart w:id="1605" w:name="__Fieldmark__3516_2048093008"/>
      <w:bookmarkEnd w:id="1566"/>
      <w:bookmarkEnd w:id="1562"/>
      <w:bookmarkEnd w:id="1563"/>
      <w:bookmarkEnd w:id="1564"/>
      <w:bookmarkEnd w:id="1565"/>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r>
        <w:t xml:space="preserve"> 2017), and the 3236 cm</w:t>
      </w:r>
      <w:r>
        <w:rPr>
          <w:vertAlign w:val="superscript"/>
        </w:rPr>
        <w:t>-1</w:t>
      </w:r>
      <w:r>
        <w:t xml:space="preserve"> peak, designated [Mg], is likely 2H</w:t>
      </w:r>
      <w:r>
        <w:rPr>
          <w:vertAlign w:val="superscript"/>
        </w:rPr>
        <w:t>+</w:t>
      </w:r>
      <w:r>
        <w:t xml:space="preserve"> charge-balanced by a M</w:t>
      </w:r>
      <w:r>
        <w:fldChar w:fldCharType="begin"/>
      </w:r>
      <w:r>
        <w:instrText>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w:instrText>
      </w:r>
      <w:r>
        <w:fldChar w:fldCharType="separate"/>
      </w:r>
      <w:bookmarkStart w:id="1606" w:name="__Fieldmark__5087_208418766"/>
      <w:r>
        <w:t>g</w:t>
      </w:r>
      <w:bookmarkStart w:id="1607" w:name="__Fieldmark__5305_2403155824"/>
      <w:r>
        <w:rPr>
          <w:vertAlign w:val="superscript"/>
        </w:rPr>
        <w:t>2</w:t>
      </w:r>
      <w:bookmarkStart w:id="1608" w:name="__Fieldmark__5145_545160095"/>
      <w:r>
        <w:rPr>
          <w:vertAlign w:val="superscript"/>
        </w:rPr>
        <w:t>+</w:t>
      </w:r>
      <w:bookmarkStart w:id="1609" w:name="__Fieldmark__5084_1417665735"/>
      <w:r>
        <w:t xml:space="preserve"> </w:t>
      </w:r>
      <w:bookmarkStart w:id="1610" w:name="__Fieldmark__4739_3310317172"/>
      <w:r>
        <w:t>v</w:t>
      </w:r>
      <w:bookmarkStart w:id="1611" w:name="__Fieldmark__5276_2505137388"/>
      <w:r>
        <w:t>a</w:t>
      </w:r>
      <w:bookmarkStart w:id="1612" w:name="__Fieldmark__4575_1561598236"/>
      <w:r>
        <w:t>cancy (Berry et</w:t>
      </w:r>
      <w:r>
        <w:fldChar w:fldCharType="end"/>
      </w:r>
      <w:r>
        <w:fldChar w:fldCharType="begin"/>
      </w:r>
      <w:r>
        <w:instrText>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w:instrText>
      </w:r>
      <w:r>
        <w:fldChar w:fldCharType="end"/>
      </w:r>
      <w:bookmarkStart w:id="1613" w:name="__Fieldmark__5107_208418766"/>
      <w:bookmarkEnd w:id="1606"/>
      <w:r>
        <w:fldChar w:fldCharType="begin"/>
      </w:r>
      <w:r>
        <w:instrText>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w:instrText>
      </w:r>
      <w:r>
        <w:fldChar w:fldCharType="end"/>
      </w:r>
      <w:bookmarkStart w:id="1614" w:name="__Fieldmark__3427_2362112943"/>
      <w:bookmarkStart w:id="1615" w:name="__Fieldmark__3535_3642959469"/>
      <w:bookmarkStart w:id="1616" w:name="__Fieldmark__3683_527255555"/>
      <w:bookmarkStart w:id="1617" w:name="__Fieldmark__3644_2048093008"/>
      <w:bookmarkStart w:id="1618" w:name="__Fieldmark__10733_1777031281"/>
      <w:bookmarkStart w:id="1619" w:name="__Fieldmark__4201_908293503"/>
      <w:bookmarkStart w:id="1620" w:name="__Fieldmark__4440_2280461051"/>
      <w:bookmarkStart w:id="1621" w:name="__Fieldmark__5128_208418766"/>
      <w:bookmarkStart w:id="1622" w:name="__Fieldmark__2603_948816634"/>
      <w:bookmarkStart w:id="1623" w:name="__Fieldmark__2388_2161409428"/>
      <w:bookmarkStart w:id="1624" w:name="__Fieldmark__2169_1216455718"/>
      <w:bookmarkStart w:id="1625" w:name="__Fieldmark__1953_2534479100"/>
      <w:bookmarkStart w:id="1626" w:name="__Fieldmark__1731_148202576"/>
      <w:bookmarkStart w:id="1627" w:name="__Fieldmark__1508_3231691474"/>
      <w:bookmarkStart w:id="1628" w:name="__Fieldmark__1284_4213078475"/>
      <w:bookmarkStart w:id="1629" w:name="__Fieldmark__1063_3852820974"/>
      <w:bookmarkStart w:id="1630" w:name="__Fieldmark__839_3265051427"/>
      <w:bookmarkStart w:id="1631" w:name="__Fieldmark__615_3470823330"/>
      <w:bookmarkStart w:id="1632" w:name="__Fieldmark__2789_2304565098"/>
      <w:bookmarkStart w:id="1633" w:name="__Fieldmark__738_2304565098"/>
      <w:bookmarkStart w:id="1634" w:name="__Fieldmark__503_2630548144"/>
      <w:bookmarkStart w:id="1635" w:name="__Fieldmark__727_837005789"/>
      <w:bookmarkStart w:id="1636" w:name="__Fieldmark__951_3917936936"/>
      <w:bookmarkStart w:id="1637" w:name="__Fieldmark__1172_4019975519"/>
      <w:bookmarkStart w:id="1638" w:name="__Fieldmark__1396_3149341642"/>
      <w:bookmarkStart w:id="1639" w:name="__Fieldmark__3192_2994147849"/>
      <w:bookmarkStart w:id="1640" w:name="__Fieldmark__1842_1692434574"/>
      <w:bookmarkStart w:id="1641" w:name="__Fieldmark__2059_649753871"/>
      <w:bookmarkStart w:id="1642" w:name="__Fieldmark__2279_188299688"/>
      <w:bookmarkStart w:id="1643" w:name="__Fieldmark__2496_2312622389"/>
      <w:bookmarkStart w:id="1644" w:name="__Fieldmark__2710_462321902"/>
      <w:bookmarkStart w:id="1645" w:name="__Fieldmark__2815_739104655"/>
      <w:bookmarkStart w:id="1646" w:name="__Fieldmark__2917_1929513578"/>
      <w:bookmarkStart w:id="1647" w:name="__Fieldmark__3021_1105856583"/>
      <w:bookmarkStart w:id="1648" w:name="__Fieldmark__3121_2209115713"/>
      <w:bookmarkStart w:id="1649" w:name="__Fieldmark__3223_687217606"/>
      <w:bookmarkStart w:id="1650" w:name="__Fieldmark__3325_2049629825"/>
      <w:bookmarkEnd w:id="1613"/>
      <w:bookmarkEnd w:id="1607"/>
      <w:bookmarkEnd w:id="1608"/>
      <w:bookmarkEnd w:id="1609"/>
      <w:bookmarkEnd w:id="1610"/>
      <w:bookmarkEnd w:id="1611"/>
      <w:bookmarkEnd w:id="1612"/>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r>
        <w:t xml:space="preserve"> al. 2005). </w:t>
      </w:r>
    </w:p>
    <w:p w14:paraId="3890F0FD" w14:textId="77777777" w:rsidR="00F6765F" w:rsidRDefault="00BE06EE">
      <w:pPr>
        <w:rPr>
          <w:rFonts w:cs="Calibri"/>
        </w:rPr>
      </w:pPr>
      <w:r>
        <w:rPr>
          <w:rFonts w:cs="Calibri"/>
        </w:rPr>
        <w:t>All of the raw FTIR spectra, baselines, and computer code used to produce all calculations and figures reported in this paper will be made available on GitHub.</w:t>
      </w:r>
    </w:p>
    <w:p w14:paraId="2B79F7F2" w14:textId="77777777" w:rsidR="00F6765F" w:rsidRDefault="00BE06EE">
      <w:pPr>
        <w:pStyle w:val="Caption"/>
      </w:pPr>
      <w:bookmarkStart w:id="1651" w:name="_Ref4821817912"/>
      <w:r>
        <w:rPr>
          <w:rFonts w:cs="Calibri"/>
        </w:rPr>
        <w:t xml:space="preserve">Table </w:t>
      </w:r>
      <w:r>
        <w:rPr>
          <w:rFonts w:cs="Calibri"/>
        </w:rPr>
        <w:fldChar w:fldCharType="begin"/>
      </w:r>
      <w:r>
        <w:instrText>SEQ Table \* ARABIC</w:instrText>
      </w:r>
      <w:r>
        <w:fldChar w:fldCharType="separate"/>
      </w:r>
      <w:r>
        <w:t>1</w:t>
      </w:r>
      <w:r>
        <w:fldChar w:fldCharType="end"/>
      </w:r>
      <w:bookmarkEnd w:id="1651"/>
      <w:r>
        <w:rPr>
          <w:rFonts w:cs="Calibri"/>
        </w:rPr>
        <w:t>. Experimental conditions for San Carlos olivine samples SC1-7 and SC1-2 and Kilauea Iki olivine Kiki</w:t>
      </w:r>
    </w:p>
    <w:tbl>
      <w:tblPr>
        <w:tblW w:w="9360" w:type="dxa"/>
        <w:tblInd w:w="-46" w:type="dxa"/>
        <w:tblBorders>
          <w:top w:val="single" w:sz="2" w:space="0" w:color="000001"/>
          <w:left w:val="single" w:sz="2" w:space="0" w:color="000001"/>
          <w:bottom w:val="single" w:sz="2" w:space="0" w:color="000001"/>
          <w:insideH w:val="single" w:sz="2" w:space="0" w:color="000001"/>
        </w:tblBorders>
        <w:tblCellMar>
          <w:top w:w="55" w:type="dxa"/>
          <w:left w:w="27" w:type="dxa"/>
          <w:bottom w:w="55" w:type="dxa"/>
          <w:right w:w="55" w:type="dxa"/>
        </w:tblCellMar>
        <w:tblLook w:val="04A0" w:firstRow="1" w:lastRow="0" w:firstColumn="1" w:lastColumn="0" w:noHBand="0" w:noVBand="1"/>
      </w:tblPr>
      <w:tblGrid>
        <w:gridCol w:w="799"/>
        <w:gridCol w:w="1420"/>
        <w:gridCol w:w="1327"/>
        <w:gridCol w:w="1284"/>
        <w:gridCol w:w="694"/>
        <w:gridCol w:w="1268"/>
        <w:gridCol w:w="2568"/>
      </w:tblGrid>
      <w:tr w:rsidR="00F6765F" w14:paraId="61E35625"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0129D72F" w14:textId="77777777" w:rsidR="00F6765F" w:rsidRDefault="00BE06EE">
            <w:pPr>
              <w:pStyle w:val="TableContents"/>
              <w:keepNext/>
              <w:ind w:firstLine="0"/>
            </w:pPr>
            <w:r>
              <w:t>Sample name</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3D30D880" w14:textId="77777777" w:rsidR="00F6765F" w:rsidRDefault="00BE06EE">
            <w:pPr>
              <w:pStyle w:val="TableContents"/>
              <w:ind w:firstLine="0"/>
            </w:pPr>
            <w:r>
              <w:t>Temperature (Celsius)</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15EE89B6" w14:textId="77777777" w:rsidR="00F6765F" w:rsidRDefault="00BE06EE">
            <w:pPr>
              <w:pStyle w:val="TableContents"/>
              <w:ind w:firstLine="0"/>
            </w:pPr>
            <w:r>
              <w:t>Pressure (GPa)</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7B25B693" w14:textId="77777777" w:rsidR="00F6765F" w:rsidRDefault="00BE06EE">
            <w:pPr>
              <w:pStyle w:val="TableContents"/>
              <w:ind w:firstLine="0"/>
            </w:pPr>
            <w:r>
              <w:t>fO</w:t>
            </w:r>
            <w:r>
              <w:rPr>
                <w:vertAlign w:val="subscript"/>
              </w:rPr>
              <w:t>2</w:t>
            </w:r>
            <w:r>
              <w:t xml:space="preserve"> Buffer</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70DA0CBA" w14:textId="77777777" w:rsidR="00F6765F" w:rsidRDefault="00BE06EE">
            <w:pPr>
              <w:pStyle w:val="TableContents"/>
              <w:ind w:firstLine="0"/>
            </w:pPr>
            <w:r>
              <w:t>log fO</w:t>
            </w:r>
            <w:r>
              <w:rPr>
                <w:vertAlign w:val="subscript"/>
              </w:rPr>
              <w:t>2</w:t>
            </w:r>
            <w:r>
              <w:t xml:space="preserve"> in bars</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782727FD" w14:textId="77777777" w:rsidR="00F6765F" w:rsidRDefault="00BE06EE">
            <w:pPr>
              <w:pStyle w:val="TableContents"/>
              <w:ind w:firstLine="0"/>
            </w:pPr>
            <w:r>
              <w:t>Heating time (hours)</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11360ED2" w14:textId="77777777" w:rsidR="00F6765F" w:rsidRDefault="00BE06EE">
            <w:pPr>
              <w:pStyle w:val="TableContents"/>
              <w:ind w:firstLine="0"/>
            </w:pPr>
            <w:r>
              <w:t>Total dehydration time at constant temperature (hours)</w:t>
            </w:r>
          </w:p>
        </w:tc>
      </w:tr>
      <w:tr w:rsidR="00F6765F" w14:paraId="15D97D7C"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696CAAB2" w14:textId="77777777" w:rsidR="00F6765F" w:rsidRDefault="00BE06EE">
            <w:pPr>
              <w:pStyle w:val="TableContents"/>
              <w:keepNext/>
              <w:ind w:firstLine="0"/>
            </w:pPr>
            <w:r>
              <w:t>SC1-7</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08DD6607" w14:textId="77777777" w:rsidR="00F6765F" w:rsidRDefault="00BE06EE">
            <w:pPr>
              <w:pStyle w:val="TableContents"/>
            </w:pPr>
            <w:r>
              <w:t>1000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309FDB95" w14:textId="77777777" w:rsidR="00F6765F" w:rsidRDefault="00BE06EE">
            <w:pPr>
              <w:pStyle w:val="TableContents"/>
              <w:ind w:firstLine="0"/>
            </w:pPr>
            <w:r>
              <w:t>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7FB7B014" w14:textId="77777777" w:rsidR="00F6765F" w:rsidRDefault="00BE06EE">
            <w:pPr>
              <w:pStyle w:val="TableContents"/>
              <w:ind w:firstLine="0"/>
            </w:pPr>
            <w:r>
              <w:t>NNO</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44EADE02" w14:textId="77777777" w:rsidR="00F6765F" w:rsidRDefault="00BE06EE">
            <w:pPr>
              <w:pStyle w:val="TableContents"/>
              <w:ind w:firstLine="0"/>
            </w:pPr>
            <w:r>
              <w:t>-10.3</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0153DE8D" w14:textId="77777777" w:rsidR="00F6765F" w:rsidRDefault="00BE06EE">
            <w:pPr>
              <w:pStyle w:val="TableContents"/>
            </w:pPr>
            <w:r>
              <w:t>7</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098D8950" w14:textId="77777777" w:rsidR="00F6765F" w:rsidRDefault="00BE06EE">
            <w:pPr>
              <w:pStyle w:val="TableContents"/>
            </w:pPr>
            <w:r>
              <w:t>-</w:t>
            </w:r>
          </w:p>
        </w:tc>
      </w:tr>
      <w:tr w:rsidR="00F6765F" w14:paraId="39D0E823"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53AFBE99" w14:textId="77777777" w:rsidR="00F6765F" w:rsidRDefault="00BE06EE">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182FCCC9" w14:textId="77777777" w:rsidR="00F6765F" w:rsidRDefault="00BE06EE">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7CD00B0A" w14:textId="77777777" w:rsidR="00F6765F" w:rsidRDefault="00BE06EE">
            <w:pPr>
              <w:pStyle w:val="TableContents"/>
              <w:ind w:firstLine="0"/>
            </w:pPr>
            <w:r>
              <w:t>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54447E89" w14:textId="77777777" w:rsidR="00F6765F" w:rsidRDefault="00BE06EE">
            <w:pPr>
              <w:pStyle w:val="TableContents"/>
              <w:ind w:firstLine="0"/>
            </w:pPr>
            <w:r>
              <w:t>NNO</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62B72A01" w14:textId="77777777" w:rsidR="00F6765F" w:rsidRDefault="00BE06EE">
            <w:pPr>
              <w:pStyle w:val="TableContents"/>
              <w:ind w:firstLine="0"/>
            </w:pPr>
            <w:r>
              <w:t>-13.9</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27D35935" w14:textId="77777777" w:rsidR="00F6765F" w:rsidRDefault="00BE06EE">
            <w:pPr>
              <w:pStyle w:val="TableContents"/>
            </w:pPr>
            <w:r>
              <w:t>17.4</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72120EDB" w14:textId="77777777" w:rsidR="00F6765F" w:rsidRDefault="00BE06EE">
            <w:pPr>
              <w:pStyle w:val="TableContents"/>
            </w:pPr>
            <w:r>
              <w:t>-</w:t>
            </w:r>
          </w:p>
        </w:tc>
      </w:tr>
      <w:tr w:rsidR="00F6765F" w14:paraId="37948B0D"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1E6654DE" w14:textId="77777777" w:rsidR="00F6765F" w:rsidRDefault="00BE06EE">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56D28D6E" w14:textId="77777777" w:rsidR="00F6765F" w:rsidRDefault="00BE06EE">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6688AB6C"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24252EBE"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417F0710" w14:textId="77777777" w:rsidR="00F6765F" w:rsidRDefault="00BE06EE">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413EDB10" w14:textId="77777777" w:rsidR="00F6765F" w:rsidRDefault="00BE06EE">
            <w:pPr>
              <w:pStyle w:val="TableContents"/>
            </w:pPr>
            <w:r>
              <w:t>1</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2366BE05" w14:textId="77777777" w:rsidR="00F6765F" w:rsidRDefault="00BE06EE">
            <w:pPr>
              <w:pStyle w:val="TableContents"/>
            </w:pPr>
            <w:r>
              <w:t>1</w:t>
            </w:r>
          </w:p>
        </w:tc>
      </w:tr>
      <w:tr w:rsidR="00F6765F" w14:paraId="76D612C0"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58A74544" w14:textId="77777777" w:rsidR="00F6765F" w:rsidRDefault="00BE06EE">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24192FDA" w14:textId="77777777" w:rsidR="00F6765F" w:rsidRDefault="00BE06EE">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754D721E"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371FE462"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5D894443" w14:textId="77777777" w:rsidR="00F6765F" w:rsidRDefault="00BE06EE">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760CB52C" w14:textId="77777777" w:rsidR="00F6765F" w:rsidRDefault="00BE06EE">
            <w:pPr>
              <w:pStyle w:val="TableContents"/>
            </w:pPr>
            <w:r>
              <w:t xml:space="preserve">2 </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608F5C55" w14:textId="77777777" w:rsidR="00F6765F" w:rsidRDefault="00BE06EE">
            <w:pPr>
              <w:pStyle w:val="TableContents"/>
            </w:pPr>
            <w:r>
              <w:t>3</w:t>
            </w:r>
          </w:p>
        </w:tc>
      </w:tr>
      <w:tr w:rsidR="00F6765F" w14:paraId="651BD1E4"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0D9A42D8" w14:textId="77777777" w:rsidR="00F6765F" w:rsidRDefault="00BE06EE">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72030BF1" w14:textId="77777777" w:rsidR="00F6765F" w:rsidRDefault="00BE06EE">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79EE1495"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3D989808"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220D4725" w14:textId="77777777" w:rsidR="00F6765F" w:rsidRDefault="00BE06EE">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726F20EB" w14:textId="77777777" w:rsidR="00F6765F" w:rsidRDefault="00BE06EE">
            <w:pPr>
              <w:pStyle w:val="TableContents"/>
            </w:pPr>
            <w:r>
              <w:t xml:space="preserve">4 </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2C4EC657" w14:textId="77777777" w:rsidR="00F6765F" w:rsidRDefault="00BE06EE">
            <w:pPr>
              <w:pStyle w:val="TableContents"/>
            </w:pPr>
            <w:r>
              <w:t>7</w:t>
            </w:r>
          </w:p>
        </w:tc>
      </w:tr>
      <w:tr w:rsidR="00F6765F" w14:paraId="767752CF"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7750134F" w14:textId="77777777" w:rsidR="00F6765F" w:rsidRDefault="00BE06EE">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5601A4B9" w14:textId="77777777" w:rsidR="00F6765F" w:rsidRDefault="00BE06EE">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1819441F"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1C5716DB"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54148EDF" w14:textId="77777777" w:rsidR="00F6765F" w:rsidRDefault="00BE06EE">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33B9ED82" w14:textId="77777777" w:rsidR="00F6765F" w:rsidRDefault="00BE06EE">
            <w:pPr>
              <w:pStyle w:val="TableContents"/>
            </w:pPr>
            <w:r>
              <w:t>6</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7ED96EA9" w14:textId="77777777" w:rsidR="00F6765F" w:rsidRDefault="00BE06EE">
            <w:pPr>
              <w:pStyle w:val="TableContents"/>
            </w:pPr>
            <w:r>
              <w:t>13</w:t>
            </w:r>
          </w:p>
        </w:tc>
      </w:tr>
      <w:tr w:rsidR="00F6765F" w14:paraId="7830A8C7"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5AB0D47F" w14:textId="77777777" w:rsidR="00F6765F" w:rsidRDefault="00BE06EE">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4CD4EB5F" w14:textId="77777777" w:rsidR="00F6765F" w:rsidRDefault="00BE06EE">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1F56702F"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521A784A"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5C859815" w14:textId="77777777" w:rsidR="00F6765F" w:rsidRDefault="00BE06EE">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0C28385F" w14:textId="77777777" w:rsidR="00F6765F" w:rsidRDefault="00BE06EE">
            <w:pPr>
              <w:pStyle w:val="TableContents"/>
            </w:pPr>
            <w:r>
              <w:t>6</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7E0746B6" w14:textId="77777777" w:rsidR="00F6765F" w:rsidRDefault="00BE06EE">
            <w:pPr>
              <w:pStyle w:val="TableContents"/>
            </w:pPr>
            <w:r>
              <w:t>19</w:t>
            </w:r>
          </w:p>
        </w:tc>
      </w:tr>
      <w:tr w:rsidR="00F6765F" w14:paraId="289CA67C"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7DC7D373" w14:textId="77777777" w:rsidR="00F6765F" w:rsidRDefault="00BE06EE">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7607D80A" w14:textId="77777777" w:rsidR="00F6765F" w:rsidRDefault="00BE06EE">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25F7DBD0"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30B88EDC"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334D4EA9" w14:textId="77777777" w:rsidR="00F6765F" w:rsidRDefault="00BE06EE">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37CF80D6" w14:textId="77777777" w:rsidR="00F6765F" w:rsidRDefault="00BE06EE">
            <w:pPr>
              <w:pStyle w:val="TableContents"/>
            </w:pPr>
            <w:r>
              <w:t>24</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2E8E6A9C" w14:textId="77777777" w:rsidR="00F6765F" w:rsidRDefault="00BE06EE">
            <w:pPr>
              <w:pStyle w:val="TableContents"/>
            </w:pPr>
            <w:r>
              <w:t>43</w:t>
            </w:r>
          </w:p>
        </w:tc>
      </w:tr>
      <w:tr w:rsidR="00F6765F" w14:paraId="30C8A0FD"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1CABA549" w14:textId="77777777" w:rsidR="00F6765F" w:rsidRDefault="00BE06EE">
            <w:pPr>
              <w:pStyle w:val="TableContents"/>
              <w:keepNext/>
              <w:ind w:firstLine="0"/>
            </w:pPr>
            <w:r>
              <w:t>SC1-2</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7FF0AADF" w14:textId="77777777" w:rsidR="00F6765F" w:rsidRDefault="00BE06EE">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4ED8268B"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554B9450"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4F859787" w14:textId="77777777" w:rsidR="00F6765F" w:rsidRDefault="00BE06EE">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53130769" w14:textId="77777777" w:rsidR="00F6765F" w:rsidRDefault="00BE06EE">
            <w:pPr>
              <w:pStyle w:val="TableContents"/>
            </w:pPr>
            <w:r>
              <w:t>25</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1C101A2B" w14:textId="77777777" w:rsidR="00F6765F" w:rsidRDefault="00BE06EE">
            <w:pPr>
              <w:pStyle w:val="TableContents"/>
            </w:pPr>
            <w:r>
              <w:t>68</w:t>
            </w:r>
          </w:p>
        </w:tc>
      </w:tr>
      <w:tr w:rsidR="00F6765F" w14:paraId="7A466075"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1BD4DAAF" w14:textId="77777777" w:rsidR="00F6765F" w:rsidRDefault="00BE06EE">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4FD63E12" w14:textId="77777777" w:rsidR="00F6765F" w:rsidRDefault="00BE06EE">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691811DA"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5B71C5D0"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36BEB2CD" w14:textId="77777777" w:rsidR="00F6765F" w:rsidRDefault="00BE06EE">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4CDE2E13" w14:textId="77777777" w:rsidR="00F6765F" w:rsidRDefault="00BE06EE">
            <w:pPr>
              <w:pStyle w:val="TableContents"/>
            </w:pPr>
            <w:r>
              <w:t>1</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029A734F" w14:textId="77777777" w:rsidR="00F6765F" w:rsidRDefault="00BE06EE">
            <w:pPr>
              <w:pStyle w:val="TableContents"/>
            </w:pPr>
            <w:r>
              <w:t>1</w:t>
            </w:r>
          </w:p>
        </w:tc>
      </w:tr>
      <w:tr w:rsidR="00F6765F" w14:paraId="1BCB5AF7"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78EF62A3" w14:textId="77777777" w:rsidR="00F6765F" w:rsidRDefault="00BE06EE">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12A7FAFB" w14:textId="77777777" w:rsidR="00F6765F" w:rsidRDefault="00BE06EE">
            <w:pPr>
              <w:pStyle w:val="TableContents"/>
            </w:pPr>
            <w:r>
              <w:t>800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51543B16"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276B94E8"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653C60EB" w14:textId="77777777" w:rsidR="00F6765F" w:rsidRDefault="00BE06EE">
            <w:pPr>
              <w:pStyle w:val="TableContents"/>
              <w:ind w:firstLine="0"/>
            </w:pPr>
            <w:r>
              <w:t>-16.5</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585F1300" w14:textId="77777777" w:rsidR="00F6765F" w:rsidRDefault="00BE06EE">
            <w:pPr>
              <w:pStyle w:val="TableContents"/>
            </w:pPr>
            <w:r>
              <w:t>7</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5268DBF6" w14:textId="77777777" w:rsidR="00F6765F" w:rsidRDefault="00BE06EE">
            <w:pPr>
              <w:pStyle w:val="TableContents"/>
            </w:pPr>
            <w:r>
              <w:t>8</w:t>
            </w:r>
          </w:p>
        </w:tc>
      </w:tr>
      <w:tr w:rsidR="00F6765F" w14:paraId="22B12120"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636D6D1A" w14:textId="77777777" w:rsidR="00F6765F" w:rsidRDefault="00BE06EE">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77FF6133" w14:textId="77777777" w:rsidR="00F6765F" w:rsidRDefault="00BE06EE">
            <w:pPr>
              <w:pStyle w:val="TableContents"/>
            </w:pPr>
            <w:r>
              <w:t>1000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1B40CACE"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1FB0FC42"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63CA2506" w14:textId="77777777" w:rsidR="00F6765F" w:rsidRDefault="00BE06EE">
            <w:pPr>
              <w:pStyle w:val="TableContents"/>
              <w:ind w:firstLine="0"/>
            </w:pPr>
            <w:r>
              <w:t>-13.1</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5CFB4818" w14:textId="77777777" w:rsidR="00F6765F" w:rsidRDefault="00BE06EE">
            <w:pPr>
              <w:pStyle w:val="TableContents"/>
            </w:pPr>
            <w:r>
              <w:t>3</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2F09B6A8" w14:textId="77777777" w:rsidR="00F6765F" w:rsidRDefault="00BE06EE">
            <w:pPr>
              <w:pStyle w:val="TableContents"/>
            </w:pPr>
            <w:r>
              <w:t>3</w:t>
            </w:r>
          </w:p>
        </w:tc>
      </w:tr>
      <w:tr w:rsidR="00F6765F" w14:paraId="3F92C1A0"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00509727" w14:textId="77777777" w:rsidR="00F6765F" w:rsidRDefault="00BE06EE">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2EC3746F" w14:textId="77777777" w:rsidR="00F6765F" w:rsidRDefault="00BE06EE">
            <w:pPr>
              <w:pStyle w:val="TableContents"/>
            </w:pPr>
            <w:r>
              <w:t>1000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1B5681D2"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60BF1FB1"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1F2FB14E" w14:textId="77777777" w:rsidR="00F6765F" w:rsidRDefault="00BE06EE">
            <w:pPr>
              <w:pStyle w:val="TableContents"/>
              <w:ind w:firstLine="0"/>
            </w:pPr>
            <w:r>
              <w:t>-13.1</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03B1B550" w14:textId="77777777" w:rsidR="00F6765F" w:rsidRDefault="00BE06EE">
            <w:pPr>
              <w:pStyle w:val="TableContents"/>
            </w:pPr>
            <w:r>
              <w:t>3</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53856579" w14:textId="77777777" w:rsidR="00F6765F" w:rsidRDefault="00BE06EE">
            <w:pPr>
              <w:pStyle w:val="TableContents"/>
            </w:pPr>
            <w:r>
              <w:t>6</w:t>
            </w:r>
          </w:p>
        </w:tc>
      </w:tr>
      <w:tr w:rsidR="00F6765F" w14:paraId="2F495F6D"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7C1AFBD3" w14:textId="77777777" w:rsidR="00F6765F" w:rsidRDefault="00BE06EE">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323BD2A7" w14:textId="77777777" w:rsidR="00F6765F" w:rsidRDefault="00BE06EE">
            <w:pPr>
              <w:pStyle w:val="TableContents"/>
            </w:pPr>
            <w:r>
              <w:t>1000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3C0D1407"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5CC635B2" w14:textId="77777777" w:rsidR="00F6765F" w:rsidRDefault="00BE06EE">
            <w:pPr>
              <w:pStyle w:val="TableContents"/>
              <w:ind w:firstLine="0"/>
            </w:pPr>
            <w:r>
              <w:t>NNO – 2.6</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3B06CFBF" w14:textId="77777777" w:rsidR="00F6765F" w:rsidRDefault="00BE06EE">
            <w:pPr>
              <w:pStyle w:val="TableContents"/>
              <w:ind w:firstLine="0"/>
            </w:pPr>
            <w:r>
              <w:t>-13.1</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0F5CA350" w14:textId="77777777" w:rsidR="00F6765F" w:rsidRDefault="00BE06EE">
            <w:pPr>
              <w:pStyle w:val="TableContents"/>
            </w:pPr>
            <w:r>
              <w:t>1</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6FF1EE21" w14:textId="77777777" w:rsidR="00F6765F" w:rsidRDefault="00BE06EE">
            <w:pPr>
              <w:pStyle w:val="TableContents"/>
            </w:pPr>
            <w:r>
              <w:t>7</w:t>
            </w:r>
          </w:p>
        </w:tc>
      </w:tr>
      <w:tr w:rsidR="00F6765F" w14:paraId="3D72CE1C" w14:textId="77777777">
        <w:tc>
          <w:tcPr>
            <w:tcW w:w="798" w:type="dxa"/>
            <w:tcBorders>
              <w:top w:val="single" w:sz="2" w:space="0" w:color="000001"/>
              <w:left w:val="single" w:sz="2" w:space="0" w:color="000001"/>
              <w:bottom w:val="single" w:sz="2" w:space="0" w:color="000001"/>
            </w:tcBorders>
            <w:shd w:val="clear" w:color="auto" w:fill="auto"/>
            <w:tcMar>
              <w:left w:w="27" w:type="dxa"/>
            </w:tcMar>
          </w:tcPr>
          <w:p w14:paraId="2CDEA0C1" w14:textId="77777777" w:rsidR="00F6765F" w:rsidRDefault="00BE06EE">
            <w:pPr>
              <w:pStyle w:val="TableContents"/>
              <w:keepNext/>
              <w:ind w:firstLine="0"/>
            </w:pPr>
            <w:r>
              <w:t>Kiki</w:t>
            </w:r>
          </w:p>
        </w:tc>
        <w:tc>
          <w:tcPr>
            <w:tcW w:w="1420" w:type="dxa"/>
            <w:tcBorders>
              <w:top w:val="single" w:sz="2" w:space="0" w:color="000001"/>
              <w:left w:val="single" w:sz="2" w:space="0" w:color="000001"/>
              <w:bottom w:val="single" w:sz="2" w:space="0" w:color="000001"/>
            </w:tcBorders>
            <w:shd w:val="clear" w:color="auto" w:fill="auto"/>
            <w:tcMar>
              <w:left w:w="27" w:type="dxa"/>
            </w:tcMar>
          </w:tcPr>
          <w:p w14:paraId="73C9E2E1" w14:textId="77777777" w:rsidR="00F6765F" w:rsidRDefault="00BE06EE">
            <w:pPr>
              <w:pStyle w:val="TableContents"/>
            </w:pPr>
            <w:r>
              <w:t>1000</w:t>
            </w:r>
          </w:p>
        </w:tc>
        <w:tc>
          <w:tcPr>
            <w:tcW w:w="1327" w:type="dxa"/>
            <w:tcBorders>
              <w:top w:val="single" w:sz="2" w:space="0" w:color="000001"/>
              <w:left w:val="single" w:sz="2" w:space="0" w:color="000001"/>
              <w:bottom w:val="single" w:sz="2" w:space="0" w:color="000001"/>
            </w:tcBorders>
            <w:shd w:val="clear" w:color="auto" w:fill="auto"/>
            <w:tcMar>
              <w:left w:w="27" w:type="dxa"/>
            </w:tcMar>
          </w:tcPr>
          <w:p w14:paraId="2311B89E" w14:textId="77777777" w:rsidR="00F6765F" w:rsidRDefault="00BE06EE">
            <w:pPr>
              <w:pStyle w:val="TableContents"/>
              <w:ind w:firstLine="0"/>
            </w:pPr>
            <w:r>
              <w:t>0.0001</w:t>
            </w:r>
          </w:p>
        </w:tc>
        <w:tc>
          <w:tcPr>
            <w:tcW w:w="1284" w:type="dxa"/>
            <w:tcBorders>
              <w:top w:val="single" w:sz="2" w:space="0" w:color="000001"/>
              <w:left w:val="single" w:sz="2" w:space="0" w:color="000001"/>
              <w:bottom w:val="single" w:sz="2" w:space="0" w:color="000001"/>
            </w:tcBorders>
            <w:shd w:val="clear" w:color="auto" w:fill="auto"/>
            <w:tcMar>
              <w:left w:w="27" w:type="dxa"/>
            </w:tcMar>
          </w:tcPr>
          <w:p w14:paraId="79E44802" w14:textId="77777777" w:rsidR="00F6765F" w:rsidRDefault="00BE06EE">
            <w:pPr>
              <w:pStyle w:val="TableContents"/>
              <w:ind w:firstLine="0"/>
            </w:pPr>
            <w:r>
              <w:t>NNO + 1.9</w:t>
            </w:r>
          </w:p>
        </w:tc>
        <w:tc>
          <w:tcPr>
            <w:tcW w:w="694" w:type="dxa"/>
            <w:tcBorders>
              <w:top w:val="single" w:sz="2" w:space="0" w:color="000001"/>
              <w:left w:val="single" w:sz="2" w:space="0" w:color="000001"/>
              <w:bottom w:val="single" w:sz="2" w:space="0" w:color="000001"/>
            </w:tcBorders>
            <w:shd w:val="clear" w:color="auto" w:fill="auto"/>
            <w:tcMar>
              <w:left w:w="27" w:type="dxa"/>
            </w:tcMar>
          </w:tcPr>
          <w:p w14:paraId="45AB60EC" w14:textId="77777777" w:rsidR="00F6765F" w:rsidRDefault="00BE06EE">
            <w:pPr>
              <w:pStyle w:val="TableContents"/>
              <w:ind w:firstLine="0"/>
            </w:pPr>
            <w:r>
              <w:t>-8.4</w:t>
            </w:r>
          </w:p>
        </w:tc>
        <w:tc>
          <w:tcPr>
            <w:tcW w:w="1268" w:type="dxa"/>
            <w:tcBorders>
              <w:top w:val="single" w:sz="2" w:space="0" w:color="000001"/>
              <w:left w:val="single" w:sz="2" w:space="0" w:color="000001"/>
              <w:bottom w:val="single" w:sz="2" w:space="0" w:color="000001"/>
            </w:tcBorders>
            <w:shd w:val="clear" w:color="auto" w:fill="auto"/>
            <w:tcMar>
              <w:left w:w="27" w:type="dxa"/>
            </w:tcMar>
          </w:tcPr>
          <w:p w14:paraId="5AB222A9" w14:textId="77777777" w:rsidR="00F6765F" w:rsidRDefault="00BE06EE">
            <w:pPr>
              <w:pStyle w:val="TableContents"/>
            </w:pPr>
            <w:r>
              <w:t>1</w:t>
            </w:r>
          </w:p>
        </w:tc>
        <w:tc>
          <w:tcPr>
            <w:tcW w:w="2568" w:type="dxa"/>
            <w:tcBorders>
              <w:top w:val="single" w:sz="2" w:space="0" w:color="000001"/>
              <w:left w:val="single" w:sz="2" w:space="0" w:color="000001"/>
              <w:bottom w:val="single" w:sz="2" w:space="0" w:color="000001"/>
              <w:right w:val="single" w:sz="2" w:space="0" w:color="000001"/>
            </w:tcBorders>
            <w:shd w:val="clear" w:color="auto" w:fill="auto"/>
            <w:tcMar>
              <w:left w:w="27" w:type="dxa"/>
            </w:tcMar>
          </w:tcPr>
          <w:p w14:paraId="7EE8A0EE" w14:textId="77777777" w:rsidR="00F6765F" w:rsidRDefault="00BE06EE">
            <w:pPr>
              <w:pStyle w:val="TableContents"/>
            </w:pPr>
            <w:r>
              <w:t>8</w:t>
            </w:r>
          </w:p>
        </w:tc>
      </w:tr>
    </w:tbl>
    <w:p w14:paraId="7859E78D" w14:textId="77777777" w:rsidR="00F6765F" w:rsidRDefault="00F6765F">
      <w:pPr>
        <w:pStyle w:val="Table"/>
      </w:pPr>
    </w:p>
    <w:p w14:paraId="2C151531" w14:textId="77777777" w:rsidR="00F6765F" w:rsidRDefault="00F6765F">
      <w:pPr>
        <w:pStyle w:val="Table"/>
      </w:pPr>
    </w:p>
    <w:p w14:paraId="3FDAD424" w14:textId="77777777" w:rsidR="00F6765F" w:rsidRDefault="00F6765F">
      <w:pPr>
        <w:pStyle w:val="Table"/>
        <w:rPr>
          <w:rFonts w:cs="Calibri"/>
        </w:rPr>
      </w:pPr>
    </w:p>
    <w:p w14:paraId="49092CAA" w14:textId="77777777" w:rsidR="00F6765F" w:rsidRDefault="00F6765F">
      <w:pPr>
        <w:pStyle w:val="Table"/>
      </w:pPr>
    </w:p>
    <w:p w14:paraId="00034975" w14:textId="77777777" w:rsidR="00F6765F" w:rsidRDefault="00F6765F">
      <w:pPr>
        <w:pStyle w:val="Table"/>
      </w:pPr>
    </w:p>
    <w:p w14:paraId="1925BCDC" w14:textId="77777777" w:rsidR="00F6765F" w:rsidRDefault="00F6765F">
      <w:pPr>
        <w:pStyle w:val="Table"/>
      </w:pPr>
    </w:p>
    <w:p w14:paraId="57CB15F8" w14:textId="77777777" w:rsidR="00F6765F" w:rsidRDefault="00BE06EE">
      <w:pPr>
        <w:pStyle w:val="Table"/>
      </w:pPr>
      <w:r>
        <w:fldChar w:fldCharType="begin"/>
      </w:r>
      <w:bookmarkStart w:id="1652" w:name="__Fieldmark__5634_208418766"/>
      <w:bookmarkStart w:id="1653" w:name="__Fieldmark__4612_1417665735111111111111"/>
      <w:bookmarkStart w:id="1654" w:name="__Fieldmark__4663_5451600951111111111111"/>
      <w:bookmarkStart w:id="1655" w:name="__Fieldmark__19904_2403155824"/>
      <w:r>
        <w:fldChar w:fldCharType="end"/>
      </w:r>
      <w:r>
        <w:fldChar w:fldCharType="begin"/>
      </w:r>
      <w:bookmarkStart w:id="1656" w:name="__Fieldmark__5637_208418766"/>
      <w:bookmarkStart w:id="1657" w:name="__Fieldmark__4277_3310317172111111111111"/>
      <w:bookmarkEnd w:id="1652"/>
      <w:r>
        <w:fldChar w:fldCharType="end"/>
      </w:r>
      <w:r>
        <w:fldChar w:fldCharType="begin"/>
      </w:r>
      <w:bookmarkStart w:id="1658" w:name="__Fieldmark__5640_208418766"/>
      <w:bookmarkStart w:id="1659" w:name="__Fieldmark__4816_2505137388111111111111"/>
      <w:bookmarkEnd w:id="1656"/>
      <w:r>
        <w:fldChar w:fldCharType="end"/>
      </w:r>
      <w:r>
        <w:fldChar w:fldCharType="begin"/>
      </w:r>
      <w:bookmarkStart w:id="1660" w:name="__Fieldmark__5643_208418766"/>
      <w:bookmarkStart w:id="1661" w:name="__Fieldmark__4133_1561598236111111111111"/>
      <w:bookmarkEnd w:id="1658"/>
      <w:r>
        <w:fldChar w:fldCharType="end"/>
      </w:r>
      <w:r>
        <w:fldChar w:fldCharType="begin"/>
      </w:r>
      <w:bookmarkStart w:id="1662" w:name="__Fieldmark__5646_208418766"/>
      <w:bookmarkStart w:id="1663" w:name="__Fieldmark__4008_2280461051111111111111"/>
      <w:bookmarkEnd w:id="1660"/>
      <w:r>
        <w:fldChar w:fldCharType="end"/>
      </w:r>
      <w:r>
        <w:fldChar w:fldCharType="begin"/>
      </w:r>
      <w:bookmarkStart w:id="1664" w:name="__Fieldmark__5649_208418766"/>
      <w:bookmarkStart w:id="1665" w:name="__Fieldmark__3779_9082935031111111111111"/>
      <w:bookmarkEnd w:id="1662"/>
      <w:r>
        <w:fldChar w:fldCharType="end"/>
      </w:r>
      <w:r>
        <w:fldChar w:fldCharType="begin"/>
      </w:r>
      <w:bookmarkStart w:id="1666" w:name="__Fieldmark__5652_208418766"/>
      <w:bookmarkStart w:id="1667" w:name="__Fieldmark__10321_177703128111111111111"/>
      <w:bookmarkEnd w:id="1664"/>
      <w:r>
        <w:fldChar w:fldCharType="end"/>
      </w:r>
      <w:r>
        <w:fldChar w:fldCharType="begin"/>
      </w:r>
      <w:bookmarkStart w:id="1668" w:name="__Fieldmark__5655_208418766"/>
      <w:bookmarkStart w:id="1669" w:name="__Fieldmark__3242_2048093008111111111111"/>
      <w:bookmarkEnd w:id="1666"/>
      <w:r>
        <w:fldChar w:fldCharType="end"/>
      </w:r>
      <w:r>
        <w:fldChar w:fldCharType="begin"/>
      </w:r>
      <w:bookmarkStart w:id="1670" w:name="__Fieldmark__5658_208418766"/>
      <w:bookmarkStart w:id="1671" w:name="__Fieldmark__3291_5272555551111111111111"/>
      <w:bookmarkEnd w:id="1668"/>
      <w:r>
        <w:fldChar w:fldCharType="end"/>
      </w:r>
      <w:r>
        <w:fldChar w:fldCharType="begin"/>
      </w:r>
      <w:bookmarkStart w:id="1672" w:name="__Fieldmark__5661_208418766"/>
      <w:bookmarkStart w:id="1673" w:name="__Fieldmark__3153_3642959469111111111111"/>
      <w:bookmarkEnd w:id="1670"/>
      <w:r>
        <w:fldChar w:fldCharType="end"/>
      </w:r>
      <w:r>
        <w:fldChar w:fldCharType="begin"/>
      </w:r>
      <w:bookmarkStart w:id="1674" w:name="__Fieldmark__5664_208418766"/>
      <w:bookmarkStart w:id="1675" w:name="__Fieldmark__3055_2362112943111111111111"/>
      <w:bookmarkEnd w:id="1672"/>
      <w:r>
        <w:fldChar w:fldCharType="end"/>
      </w:r>
      <w:r>
        <w:fldChar w:fldCharType="begin"/>
      </w:r>
      <w:bookmarkStart w:id="1676" w:name="__Fieldmark__5667_208418766"/>
      <w:bookmarkStart w:id="1677" w:name="__Fieldmark__2963_2049629825111111111111"/>
      <w:bookmarkEnd w:id="1674"/>
      <w:r>
        <w:fldChar w:fldCharType="end"/>
      </w:r>
      <w:r>
        <w:fldChar w:fldCharType="begin"/>
      </w:r>
      <w:bookmarkStart w:id="1678" w:name="__Fieldmark__5670_208418766"/>
      <w:bookmarkStart w:id="1679" w:name="__Fieldmark__2871_6872176061111111111111"/>
      <w:bookmarkEnd w:id="1676"/>
      <w:r>
        <w:fldChar w:fldCharType="end"/>
      </w:r>
      <w:r>
        <w:fldChar w:fldCharType="begin"/>
      </w:r>
      <w:bookmarkStart w:id="1680" w:name="__Fieldmark__5673_208418766"/>
      <w:bookmarkStart w:id="1681" w:name="__Fieldmark__2779_2209115713111111111111"/>
      <w:bookmarkEnd w:id="1678"/>
      <w:r>
        <w:fldChar w:fldCharType="end"/>
      </w:r>
      <w:r>
        <w:fldChar w:fldCharType="begin"/>
      </w:r>
      <w:bookmarkStart w:id="1682" w:name="__Fieldmark__5676_208418766"/>
      <w:bookmarkStart w:id="1683" w:name="__Fieldmark__2689_1105856583111111111111"/>
      <w:bookmarkEnd w:id="1680"/>
      <w:r>
        <w:fldChar w:fldCharType="end"/>
      </w:r>
      <w:r>
        <w:fldChar w:fldCharType="begin"/>
      </w:r>
      <w:bookmarkStart w:id="1684" w:name="__Fieldmark__5679_208418766"/>
      <w:bookmarkStart w:id="1685" w:name="__Fieldmark__2595_1929513578111111111111"/>
      <w:bookmarkEnd w:id="1682"/>
      <w:r>
        <w:fldChar w:fldCharType="end"/>
      </w:r>
      <w:r>
        <w:fldChar w:fldCharType="begin"/>
      </w:r>
      <w:bookmarkStart w:id="1686" w:name="__Fieldmark__5682_208418766"/>
      <w:bookmarkStart w:id="1687" w:name="__Fieldmark__2503_7391046551111111111111"/>
      <w:bookmarkEnd w:id="1684"/>
      <w:r>
        <w:fldChar w:fldCharType="end"/>
      </w:r>
      <w:r>
        <w:fldChar w:fldCharType="begin"/>
      </w:r>
      <w:bookmarkStart w:id="1688" w:name="__Fieldmark__5685_208418766"/>
      <w:bookmarkStart w:id="1689" w:name="__Fieldmark__2410_4623219021111111111111"/>
      <w:bookmarkEnd w:id="1686"/>
      <w:r>
        <w:fldChar w:fldCharType="end"/>
      </w:r>
      <w:r>
        <w:fldChar w:fldCharType="begin"/>
      </w:r>
      <w:bookmarkStart w:id="1690" w:name="__Fieldmark__5688_208418766"/>
      <w:bookmarkStart w:id="1691" w:name="__Fieldmark__2315_9488166341111111111111"/>
      <w:bookmarkEnd w:id="1688"/>
      <w:r>
        <w:fldChar w:fldCharType="end"/>
      </w:r>
      <w:r>
        <w:fldChar w:fldCharType="begin"/>
      </w:r>
      <w:bookmarkStart w:id="1692" w:name="__Fieldmark__5691_208418766"/>
      <w:bookmarkStart w:id="1693" w:name="__Fieldmark__2220_2312622389111111111111"/>
      <w:bookmarkEnd w:id="1690"/>
      <w:r>
        <w:fldChar w:fldCharType="end"/>
      </w:r>
      <w:r>
        <w:fldChar w:fldCharType="begin"/>
      </w:r>
      <w:bookmarkStart w:id="1694" w:name="__Fieldmark__5694_208418766"/>
      <w:bookmarkStart w:id="1695" w:name="__Fieldmark__2124_2161409428111111111111"/>
      <w:bookmarkEnd w:id="1692"/>
      <w:r>
        <w:fldChar w:fldCharType="end"/>
      </w:r>
      <w:r>
        <w:fldChar w:fldCharType="begin"/>
      </w:r>
      <w:bookmarkStart w:id="1696" w:name="__Fieldmark__5812_208418766"/>
      <w:bookmarkStart w:id="1697" w:name="__Fieldmark__4817_5451600951111111111111"/>
      <w:bookmarkStart w:id="1698" w:name="__Fieldmark__19946_2403155824"/>
      <w:bookmarkEnd w:id="1694"/>
      <w:bookmarkEnd w:id="1695"/>
      <w:bookmarkEnd w:id="1693"/>
      <w:bookmarkEnd w:id="1691"/>
      <w:bookmarkEnd w:id="1689"/>
      <w:bookmarkEnd w:id="1687"/>
      <w:bookmarkEnd w:id="1685"/>
      <w:bookmarkEnd w:id="1683"/>
      <w:bookmarkEnd w:id="1681"/>
      <w:bookmarkEnd w:id="1679"/>
      <w:bookmarkEnd w:id="1677"/>
      <w:bookmarkEnd w:id="1675"/>
      <w:bookmarkEnd w:id="1673"/>
      <w:bookmarkEnd w:id="1671"/>
      <w:bookmarkEnd w:id="1669"/>
      <w:bookmarkEnd w:id="1667"/>
      <w:bookmarkEnd w:id="1665"/>
      <w:bookmarkEnd w:id="1663"/>
      <w:bookmarkEnd w:id="1661"/>
      <w:bookmarkEnd w:id="1659"/>
      <w:bookmarkEnd w:id="1657"/>
      <w:bookmarkEnd w:id="1653"/>
      <w:bookmarkEnd w:id="1654"/>
      <w:bookmarkEnd w:id="1655"/>
      <w:r>
        <w:fldChar w:fldCharType="end"/>
      </w:r>
      <w:r>
        <w:fldChar w:fldCharType="begin"/>
      </w:r>
      <w:bookmarkStart w:id="1699" w:name="__Fieldmark__5820_208418766"/>
      <w:bookmarkEnd w:id="1696"/>
      <w:r>
        <w:fldChar w:fldCharType="end"/>
      </w:r>
      <w:r>
        <w:fldChar w:fldCharType="begin"/>
      </w:r>
      <w:bookmarkStart w:id="1700" w:name="__Fieldmark__5829_208418766"/>
      <w:bookmarkStart w:id="1701" w:name="__Fieldmark__4763_1417665735111111111111"/>
      <w:bookmarkStart w:id="1702" w:name="__Fieldmark__4425_3310317172111111111111"/>
      <w:bookmarkStart w:id="1703" w:name="__Fieldmark__4966_2505137388111111111111"/>
      <w:bookmarkEnd w:id="1699"/>
      <w:r>
        <w:fldChar w:fldCharType="end"/>
      </w:r>
      <w:r>
        <w:fldChar w:fldCharType="begin"/>
      </w:r>
      <w:bookmarkStart w:id="1704" w:name="__Fieldmark__5838_208418766"/>
      <w:bookmarkStart w:id="1705" w:name="__Fieldmark__4275_1561598236111111111111"/>
      <w:bookmarkStart w:id="1706" w:name="__Fieldmark__4147_2280461051111111111111"/>
      <w:bookmarkStart w:id="1707" w:name="__Fieldmark__3915_9082935031111111111111"/>
      <w:bookmarkEnd w:id="1700"/>
      <w:r>
        <w:fldChar w:fldCharType="end"/>
      </w:r>
      <w:r>
        <w:fldChar w:fldCharType="begin"/>
      </w:r>
      <w:bookmarkStart w:id="1708" w:name="__Fieldmark__5847_208418766"/>
      <w:bookmarkStart w:id="1709" w:name="__Fieldmark__10454_177703128111111111111"/>
      <w:bookmarkStart w:id="1710" w:name="__Fieldmark__3372_2048093008111111111111"/>
      <w:bookmarkStart w:id="1711" w:name="__Fieldmark__3418_5272555551111111111111"/>
      <w:bookmarkEnd w:id="1704"/>
      <w:r>
        <w:fldChar w:fldCharType="end"/>
      </w:r>
      <w:r>
        <w:fldChar w:fldCharType="begin"/>
      </w:r>
      <w:bookmarkStart w:id="1712" w:name="__Fieldmark__5856_208418766"/>
      <w:bookmarkStart w:id="1713" w:name="__Fieldmark__3277_3642959469111111111111"/>
      <w:bookmarkStart w:id="1714" w:name="__Fieldmark__3176_2362112943111111111111"/>
      <w:bookmarkStart w:id="1715" w:name="__Fieldmark__3081_2049629825111111111111"/>
      <w:bookmarkEnd w:id="1708"/>
      <w:r>
        <w:fldChar w:fldCharType="end"/>
      </w:r>
      <w:r>
        <w:fldChar w:fldCharType="begin"/>
      </w:r>
      <w:bookmarkStart w:id="1716" w:name="__Fieldmark__5865_208418766"/>
      <w:bookmarkStart w:id="1717" w:name="__Fieldmark__2986_6872176061111111111111"/>
      <w:bookmarkStart w:id="1718" w:name="__Fieldmark__2891_2209115713111111111111"/>
      <w:bookmarkStart w:id="1719" w:name="__Fieldmark__2798_1105856583111111111111"/>
      <w:bookmarkEnd w:id="1712"/>
      <w:r>
        <w:fldChar w:fldCharType="end"/>
      </w:r>
      <w:r>
        <w:fldChar w:fldCharType="begin"/>
      </w:r>
      <w:bookmarkStart w:id="1720" w:name="__Fieldmark__5874_208418766"/>
      <w:bookmarkStart w:id="1721" w:name="__Fieldmark__2701_1929513578111111111111"/>
      <w:bookmarkStart w:id="1722" w:name="__Fieldmark__2606_7391046551111111111111"/>
      <w:bookmarkStart w:id="1723" w:name="__Fieldmark__2509_4623219021111111111111"/>
      <w:bookmarkEnd w:id="1716"/>
      <w:r>
        <w:fldChar w:fldCharType="end"/>
      </w:r>
      <w:r>
        <w:fldChar w:fldCharType="begin"/>
      </w:r>
      <w:bookmarkStart w:id="1724" w:name="__Fieldmark__5883_208418766"/>
      <w:bookmarkStart w:id="1725" w:name="__Fieldmark__2410_9488166341111111111111"/>
      <w:bookmarkStart w:id="1726" w:name="__Fieldmark__2311_2312622389111111111111"/>
      <w:bookmarkStart w:id="1727" w:name="__Fieldmark__2211_2161409428111111111111"/>
      <w:bookmarkEnd w:id="1720"/>
      <w:r>
        <w:fldChar w:fldCharType="end"/>
      </w:r>
      <w:r>
        <w:fldChar w:fldCharType="begin"/>
      </w:r>
      <w:bookmarkStart w:id="1728" w:name="__Fieldmark__5892_208418766"/>
      <w:bookmarkStart w:id="1729" w:name="__Fieldmark__2110_1882996881111111111111"/>
      <w:bookmarkStart w:id="1730" w:name="__Fieldmark__2008_1216455718111111111111"/>
      <w:bookmarkStart w:id="1731" w:name="__Fieldmark__1906_6497538711111111111111"/>
      <w:bookmarkEnd w:id="1724"/>
      <w:r>
        <w:fldChar w:fldCharType="end"/>
      </w:r>
      <w:r>
        <w:fldChar w:fldCharType="begin"/>
      </w:r>
      <w:bookmarkStart w:id="1732" w:name="__Fieldmark__5901_208418766"/>
      <w:bookmarkStart w:id="1733" w:name="__Fieldmark__1808_2534479100111111111111"/>
      <w:bookmarkStart w:id="1734" w:name="__Fieldmark__1705_1692434574111111111111"/>
      <w:bookmarkStart w:id="1735" w:name="__Fieldmark__1602_1482025761111111111111"/>
      <w:bookmarkEnd w:id="1728"/>
      <w:r>
        <w:fldChar w:fldCharType="end"/>
      </w:r>
      <w:r>
        <w:fldChar w:fldCharType="begin"/>
      </w:r>
      <w:bookmarkStart w:id="1736" w:name="__Fieldmark__5910_208418766"/>
      <w:bookmarkStart w:id="1737" w:name="__Fieldmark__3071_2994147849111111111111"/>
      <w:bookmarkStart w:id="1738" w:name="__Fieldmark__1395_3231691474111111111111"/>
      <w:bookmarkStart w:id="1739" w:name="__Fieldmark__1291_3149341642111111111111"/>
      <w:bookmarkEnd w:id="1732"/>
      <w:r>
        <w:fldChar w:fldCharType="end"/>
      </w:r>
      <w:r>
        <w:fldChar w:fldCharType="begin"/>
      </w:r>
      <w:bookmarkStart w:id="1740" w:name="__Fieldmark__5919_208418766"/>
      <w:bookmarkStart w:id="1741" w:name="__Fieldmark__1187_4213078475111111111111"/>
      <w:bookmarkStart w:id="1742" w:name="__Fieldmark__1083_4019975519111111111111"/>
      <w:bookmarkStart w:id="1743" w:name="__Fieldmark__982_38528209741111111111111"/>
      <w:bookmarkEnd w:id="1736"/>
      <w:r>
        <w:fldChar w:fldCharType="end"/>
      </w:r>
      <w:r>
        <w:fldChar w:fldCharType="begin"/>
      </w:r>
      <w:bookmarkStart w:id="1744" w:name="__Fieldmark__5928_208418766"/>
      <w:bookmarkStart w:id="1745" w:name="__Fieldmark__878_39179369361111111111111"/>
      <w:bookmarkStart w:id="1746" w:name="__Fieldmark__774_32650514271111111111111"/>
      <w:bookmarkStart w:id="1747" w:name="__Fieldmark__670_83700578911111111111111"/>
      <w:bookmarkEnd w:id="1740"/>
      <w:r>
        <w:fldChar w:fldCharType="end"/>
      </w:r>
      <w:r>
        <w:fldChar w:fldCharType="begin"/>
      </w:r>
      <w:bookmarkStart w:id="1748" w:name="__Fieldmark__5937_208418766"/>
      <w:bookmarkStart w:id="1749" w:name="__Fieldmark__566_34708233301111111111111"/>
      <w:bookmarkStart w:id="1750" w:name="__Fieldmark__462_26305481441111111111111"/>
      <w:bookmarkStart w:id="1751" w:name="__Fieldmark__2756_2304565098111111111111"/>
      <w:bookmarkEnd w:id="1744"/>
      <w:r>
        <w:fldChar w:fldCharType="end"/>
      </w:r>
      <w:r>
        <w:fldChar w:fldCharType="begin"/>
      </w:r>
      <w:bookmarkStart w:id="1752" w:name="__Fieldmark__5942_208418766"/>
      <w:bookmarkStart w:id="1753" w:name="__Fieldmark__697_23045650981111111111111"/>
      <w:bookmarkEnd w:id="1748"/>
      <w:r>
        <w:fldChar w:fldCharType="end"/>
      </w:r>
      <w:r>
        <w:fldChar w:fldCharType="begin"/>
      </w:r>
      <w:bookmarkStart w:id="1754" w:name="__Fieldmark__5987_208418766"/>
      <w:bookmarkEnd w:id="1752"/>
      <w:bookmarkEnd w:id="1753"/>
      <w:bookmarkEnd w:id="1749"/>
      <w:bookmarkEnd w:id="1750"/>
      <w:bookmarkEnd w:id="1751"/>
      <w:bookmarkEnd w:id="1745"/>
      <w:bookmarkEnd w:id="1746"/>
      <w:bookmarkEnd w:id="1747"/>
      <w:bookmarkEnd w:id="1741"/>
      <w:bookmarkEnd w:id="1742"/>
      <w:bookmarkEnd w:id="1743"/>
      <w:bookmarkEnd w:id="1737"/>
      <w:bookmarkEnd w:id="1738"/>
      <w:bookmarkEnd w:id="1739"/>
      <w:bookmarkEnd w:id="1733"/>
      <w:bookmarkEnd w:id="1734"/>
      <w:bookmarkEnd w:id="1735"/>
      <w:bookmarkEnd w:id="1729"/>
      <w:bookmarkEnd w:id="1730"/>
      <w:bookmarkEnd w:id="1731"/>
      <w:bookmarkEnd w:id="1725"/>
      <w:bookmarkEnd w:id="1726"/>
      <w:bookmarkEnd w:id="1727"/>
      <w:bookmarkEnd w:id="1721"/>
      <w:bookmarkEnd w:id="1722"/>
      <w:bookmarkEnd w:id="1723"/>
      <w:bookmarkEnd w:id="1717"/>
      <w:bookmarkEnd w:id="1718"/>
      <w:bookmarkEnd w:id="1719"/>
      <w:bookmarkEnd w:id="1713"/>
      <w:bookmarkEnd w:id="1714"/>
      <w:bookmarkEnd w:id="1715"/>
      <w:bookmarkEnd w:id="1709"/>
      <w:bookmarkEnd w:id="1710"/>
      <w:bookmarkEnd w:id="1711"/>
      <w:bookmarkEnd w:id="1705"/>
      <w:bookmarkEnd w:id="1706"/>
      <w:bookmarkEnd w:id="1707"/>
      <w:bookmarkEnd w:id="1701"/>
      <w:bookmarkEnd w:id="1702"/>
      <w:bookmarkEnd w:id="1703"/>
      <w:bookmarkEnd w:id="1697"/>
      <w:r>
        <w:fldChar w:fldCharType="end"/>
      </w:r>
      <w:r>
        <w:fldChar w:fldCharType="begin"/>
      </w:r>
      <w:bookmarkStart w:id="1755" w:name="__Fieldmark__5991_208418766"/>
      <w:bookmarkEnd w:id="1754"/>
      <w:r>
        <w:fldChar w:fldCharType="end"/>
      </w:r>
      <w:r>
        <w:fldChar w:fldCharType="begin"/>
      </w:r>
      <w:bookmarkStart w:id="1756" w:name="__Fieldmark__5995_208418766"/>
      <w:bookmarkEnd w:id="1755"/>
      <w:r>
        <w:fldChar w:fldCharType="end"/>
      </w:r>
      <w:r>
        <w:fldChar w:fldCharType="begin"/>
      </w:r>
      <w:bookmarkStart w:id="1757" w:name="__Fieldmark__5999_208418766"/>
      <w:bookmarkEnd w:id="1756"/>
      <w:r>
        <w:fldChar w:fldCharType="end"/>
      </w:r>
      <w:r>
        <w:fldChar w:fldCharType="begin"/>
      </w:r>
      <w:bookmarkStart w:id="1758" w:name="__Fieldmark__6003_208418766"/>
      <w:bookmarkEnd w:id="1757"/>
      <w:r>
        <w:fldChar w:fldCharType="end"/>
      </w:r>
      <w:r>
        <w:fldChar w:fldCharType="begin"/>
      </w:r>
      <w:bookmarkStart w:id="1759" w:name="__Fieldmark__6007_208418766"/>
      <w:bookmarkEnd w:id="1758"/>
      <w:r>
        <w:fldChar w:fldCharType="end"/>
      </w:r>
      <w:r>
        <w:fldChar w:fldCharType="begin"/>
      </w:r>
      <w:bookmarkStart w:id="1760" w:name="__Fieldmark__6011_208418766"/>
      <w:bookmarkEnd w:id="1759"/>
      <w:r>
        <w:fldChar w:fldCharType="end"/>
      </w:r>
      <w:r>
        <w:fldChar w:fldCharType="begin"/>
      </w:r>
      <w:bookmarkStart w:id="1761" w:name="__Fieldmark__6015_208418766"/>
      <w:bookmarkEnd w:id="1760"/>
      <w:r>
        <w:fldChar w:fldCharType="end"/>
      </w:r>
      <w:r>
        <w:fldChar w:fldCharType="begin"/>
      </w:r>
      <w:bookmarkStart w:id="1762" w:name="__Fieldmark__6019_208418766"/>
      <w:bookmarkEnd w:id="1761"/>
      <w:r>
        <w:fldChar w:fldCharType="end"/>
      </w:r>
      <w:r>
        <w:fldChar w:fldCharType="begin"/>
      </w:r>
      <w:bookmarkStart w:id="1763" w:name="__Fieldmark__6032_208418766"/>
      <w:bookmarkStart w:id="1764" w:name="__Fieldmark__4593_3310317172111111111111"/>
      <w:bookmarkStart w:id="1765" w:name="__Fieldmark__4935_1417665735111111111111"/>
      <w:bookmarkStart w:id="1766" w:name="__Fieldmark__4993_5451600951111111111111"/>
      <w:bookmarkStart w:id="1767" w:name="__Fieldmark__19988_2403155824"/>
      <w:bookmarkEnd w:id="1762"/>
      <w:bookmarkEnd w:id="1698"/>
      <w:r>
        <w:fldChar w:fldCharType="end"/>
      </w:r>
      <w:r>
        <w:fldChar w:fldCharType="begin"/>
      </w:r>
      <w:bookmarkStart w:id="1768" w:name="__Fieldmark__6046_208418766"/>
      <w:bookmarkEnd w:id="1763"/>
      <w:r>
        <w:fldChar w:fldCharType="end"/>
      </w:r>
      <w:r>
        <w:fldChar w:fldCharType="begin"/>
      </w:r>
      <w:bookmarkStart w:id="1769" w:name="__Fieldmark__6061_208418766"/>
      <w:bookmarkStart w:id="1770" w:name="__Fieldmark__5130_2505137388111111111111"/>
      <w:bookmarkStart w:id="1771" w:name="__Fieldmark__4435_1561598236111111111111"/>
      <w:bookmarkStart w:id="1772" w:name="__Fieldmark__4303_2280461051111111111111"/>
      <w:bookmarkStart w:id="1773" w:name="__Fieldmark__4067_9082935031111111111111"/>
      <w:bookmarkStart w:id="1774" w:name="__Fieldmark__10602_177703128111111111111"/>
      <w:bookmarkEnd w:id="1768"/>
      <w:r>
        <w:fldChar w:fldCharType="end"/>
      </w:r>
      <w:r>
        <w:fldChar w:fldCharType="begin"/>
      </w:r>
      <w:bookmarkStart w:id="1775" w:name="__Fieldmark__6076_208418766"/>
      <w:bookmarkStart w:id="1776" w:name="__Fieldmark__3516_2048093008111111111111"/>
      <w:bookmarkStart w:id="1777" w:name="__Fieldmark__3558_5272555551111111111111"/>
      <w:bookmarkStart w:id="1778" w:name="__Fieldmark__3413_3642959469111111111111"/>
      <w:bookmarkStart w:id="1779" w:name="__Fieldmark__3308_2362112943111111111111"/>
      <w:bookmarkStart w:id="1780" w:name="__Fieldmark__3209_2049629825111111111111"/>
      <w:bookmarkEnd w:id="1769"/>
      <w:r>
        <w:fldChar w:fldCharType="end"/>
      </w:r>
      <w:r>
        <w:fldChar w:fldCharType="begin"/>
      </w:r>
      <w:bookmarkStart w:id="1781" w:name="__Fieldmark__6091_208418766"/>
      <w:bookmarkStart w:id="1782" w:name="__Fieldmark__3110_6872176061111111111111"/>
      <w:bookmarkStart w:id="1783" w:name="__Fieldmark__3011_2209115713111111111111"/>
      <w:bookmarkStart w:id="1784" w:name="__Fieldmark__2914_1105856583111111111111"/>
      <w:bookmarkStart w:id="1785" w:name="__Fieldmark__2813_1929513578111111111111"/>
      <w:bookmarkStart w:id="1786" w:name="__Fieldmark__2714_7391046551111111111111"/>
      <w:bookmarkEnd w:id="1775"/>
      <w:r>
        <w:fldChar w:fldCharType="end"/>
      </w:r>
      <w:r>
        <w:fldChar w:fldCharType="begin"/>
      </w:r>
      <w:bookmarkStart w:id="1787" w:name="__Fieldmark__6106_208418766"/>
      <w:bookmarkStart w:id="1788" w:name="__Fieldmark__2613_4623219021111111111111"/>
      <w:bookmarkStart w:id="1789" w:name="__Fieldmark__2510_9488166341111111111111"/>
      <w:bookmarkStart w:id="1790" w:name="__Fieldmark__2407_2312622389111111111111"/>
      <w:bookmarkStart w:id="1791" w:name="__Fieldmark__2303_2161409428111111111111"/>
      <w:bookmarkStart w:id="1792" w:name="__Fieldmark__2198_1882996881111111111111"/>
      <w:bookmarkEnd w:id="1781"/>
      <w:r>
        <w:fldChar w:fldCharType="end"/>
      </w:r>
      <w:r>
        <w:fldChar w:fldCharType="begin"/>
      </w:r>
      <w:bookmarkStart w:id="1793" w:name="__Fieldmark__1986_6497538711111111111111"/>
      <w:bookmarkStart w:id="1794" w:name="__Fieldmark__1777_1692434574111111111111"/>
      <w:bookmarkStart w:id="1795" w:name="__Fieldmark__3135_2994147849111111111111"/>
      <w:bookmarkStart w:id="1796" w:name="__Fieldmark__1347_3149341642111111111111"/>
      <w:bookmarkStart w:id="1797" w:name="__Fieldmark__1131_4019975519111111111111"/>
      <w:bookmarkStart w:id="1798" w:name="__Fieldmark__918_39179369361111111111111"/>
      <w:bookmarkStart w:id="1799" w:name="__Fieldmark__702_83700578911111111111111"/>
      <w:bookmarkStart w:id="1800" w:name="__Fieldmark__486_26305481441111111111111"/>
      <w:bookmarkStart w:id="1801" w:name="__Fieldmark__722_23045650981111111111111"/>
      <w:bookmarkStart w:id="1802" w:name="__Fieldmark__2776_2304565098111111111111"/>
      <w:bookmarkStart w:id="1803" w:name="__Fieldmark__594_34708233301111111111111"/>
      <w:bookmarkStart w:id="1804" w:name="__Fieldmark__810_32650514271111111111111"/>
      <w:bookmarkStart w:id="1805" w:name="__Fieldmark__1026_3852820974111111111111"/>
      <w:bookmarkStart w:id="1806" w:name="__Fieldmark__1239_4213078475111111111111"/>
      <w:bookmarkStart w:id="1807" w:name="__Fieldmark__1455_3231691474111111111111"/>
      <w:bookmarkStart w:id="1808" w:name="__Fieldmark__1670_1482025761111111111111"/>
      <w:bookmarkStart w:id="1809" w:name="__Fieldmark__1884_2534479100111111111111"/>
      <w:bookmarkStart w:id="1810" w:name="__Fieldmark__2092_1216455718111111111111"/>
      <w:bookmarkStart w:id="1811" w:name="__Fieldmark__6187_208418766"/>
      <w:bookmarkEnd w:id="1787"/>
      <w:bookmarkEnd w:id="1788"/>
      <w:bookmarkEnd w:id="1789"/>
      <w:bookmarkEnd w:id="1790"/>
      <w:bookmarkEnd w:id="1791"/>
      <w:bookmarkEnd w:id="1792"/>
      <w:bookmarkEnd w:id="1782"/>
      <w:bookmarkEnd w:id="1783"/>
      <w:bookmarkEnd w:id="1784"/>
      <w:bookmarkEnd w:id="1785"/>
      <w:bookmarkEnd w:id="1786"/>
      <w:bookmarkEnd w:id="1776"/>
      <w:bookmarkEnd w:id="1777"/>
      <w:bookmarkEnd w:id="1778"/>
      <w:bookmarkEnd w:id="1779"/>
      <w:bookmarkEnd w:id="1780"/>
      <w:bookmarkEnd w:id="1770"/>
      <w:bookmarkEnd w:id="1771"/>
      <w:bookmarkEnd w:id="1772"/>
      <w:bookmarkEnd w:id="1773"/>
      <w:bookmarkEnd w:id="1774"/>
      <w:bookmarkEnd w:id="1764"/>
      <w:bookmarkEnd w:id="1765"/>
      <w:bookmarkEnd w:id="1766"/>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r>
        <w:fldChar w:fldCharType="end"/>
      </w:r>
      <w:r>
        <w:fldChar w:fldCharType="begin"/>
      </w:r>
      <w:bookmarkStart w:id="1812" w:name="__Fieldmark__6195_208418766"/>
      <w:bookmarkEnd w:id="1811"/>
      <w:r>
        <w:fldChar w:fldCharType="end"/>
      </w:r>
      <w:r>
        <w:fldChar w:fldCharType="begin"/>
      </w:r>
      <w:bookmarkStart w:id="1813" w:name="__Fieldmark__6199_208418766"/>
      <w:bookmarkEnd w:id="1812"/>
      <w:r>
        <w:fldChar w:fldCharType="end"/>
      </w:r>
      <w:r>
        <w:fldChar w:fldCharType="begin"/>
      </w:r>
      <w:bookmarkStart w:id="1814" w:name="__Fieldmark__6203_208418766"/>
      <w:bookmarkEnd w:id="1813"/>
      <w:r>
        <w:fldChar w:fldCharType="end"/>
      </w:r>
      <w:r>
        <w:fldChar w:fldCharType="begin"/>
      </w:r>
      <w:bookmarkStart w:id="1815" w:name="__Fieldmark__6207_208418766"/>
      <w:bookmarkEnd w:id="1814"/>
      <w:r>
        <w:fldChar w:fldCharType="end"/>
      </w:r>
      <w:r>
        <w:fldChar w:fldCharType="begin"/>
      </w:r>
      <w:bookmarkStart w:id="1816" w:name="__Fieldmark__6211_208418766"/>
      <w:bookmarkEnd w:id="1815"/>
      <w:r>
        <w:fldChar w:fldCharType="end"/>
      </w:r>
      <w:r>
        <w:fldChar w:fldCharType="begin"/>
      </w:r>
      <w:bookmarkStart w:id="1817" w:name="__Fieldmark__6215_208418766"/>
      <w:bookmarkEnd w:id="1816"/>
      <w:r>
        <w:fldChar w:fldCharType="end"/>
      </w:r>
      <w:r>
        <w:fldChar w:fldCharType="begin"/>
      </w:r>
      <w:bookmarkStart w:id="1818" w:name="__Fieldmark__6219_208418766"/>
      <w:bookmarkEnd w:id="1817"/>
      <w:r>
        <w:fldChar w:fldCharType="end"/>
      </w:r>
      <w:r>
        <w:fldChar w:fldCharType="begin"/>
      </w:r>
      <w:bookmarkStart w:id="1819" w:name="__Fieldmark__6223_208418766"/>
      <w:bookmarkEnd w:id="1818"/>
      <w:r>
        <w:fldChar w:fldCharType="end"/>
      </w:r>
      <w:r>
        <w:fldChar w:fldCharType="begin"/>
      </w:r>
      <w:bookmarkStart w:id="1820" w:name="__Fieldmark__6229_208418766"/>
      <w:bookmarkEnd w:id="1819"/>
      <w:r>
        <w:fldChar w:fldCharType="end"/>
      </w:r>
      <w:r>
        <w:fldChar w:fldCharType="begin"/>
      </w:r>
      <w:bookmarkStart w:id="1821" w:name="__Fieldmark__6233_208418766"/>
      <w:bookmarkEnd w:id="1820"/>
      <w:r>
        <w:fldChar w:fldCharType="end"/>
      </w:r>
      <w:r>
        <w:fldChar w:fldCharType="begin"/>
      </w:r>
      <w:bookmarkStart w:id="1822" w:name="__Fieldmark__6239_208418766"/>
      <w:bookmarkEnd w:id="1821"/>
      <w:r>
        <w:fldChar w:fldCharType="end"/>
      </w:r>
      <w:r>
        <w:fldChar w:fldCharType="begin"/>
      </w:r>
      <w:bookmarkStart w:id="1823" w:name="__Fieldmark__6243_208418766"/>
      <w:bookmarkEnd w:id="1822"/>
      <w:r>
        <w:fldChar w:fldCharType="end"/>
      </w:r>
      <w:r>
        <w:fldChar w:fldCharType="begin"/>
      </w:r>
      <w:bookmarkStart w:id="1824" w:name="__Fieldmark__6247_208418766"/>
      <w:bookmarkEnd w:id="1823"/>
      <w:r>
        <w:fldChar w:fldCharType="end"/>
      </w:r>
      <w:r>
        <w:fldChar w:fldCharType="begin"/>
      </w:r>
      <w:bookmarkStart w:id="1825" w:name="__Fieldmark__6251_208418766"/>
      <w:bookmarkEnd w:id="1824"/>
      <w:r>
        <w:fldChar w:fldCharType="end"/>
      </w:r>
      <w:r>
        <w:fldChar w:fldCharType="begin"/>
      </w:r>
      <w:bookmarkStart w:id="1826" w:name="__Fieldmark__6255_208418766"/>
      <w:bookmarkEnd w:id="1825"/>
      <w:r>
        <w:fldChar w:fldCharType="end"/>
      </w:r>
      <w:r>
        <w:fldChar w:fldCharType="begin"/>
      </w:r>
      <w:bookmarkStart w:id="1827" w:name="__Fieldmark__6259_208418766"/>
      <w:bookmarkEnd w:id="1826"/>
      <w:r>
        <w:fldChar w:fldCharType="end"/>
      </w:r>
      <w:r>
        <w:fldChar w:fldCharType="begin"/>
      </w:r>
      <w:bookmarkStart w:id="1828" w:name="__Fieldmark__6263_208418766"/>
      <w:bookmarkEnd w:id="1827"/>
      <w:r>
        <w:fldChar w:fldCharType="end"/>
      </w:r>
      <w:r>
        <w:fldChar w:fldCharType="begin"/>
      </w:r>
      <w:bookmarkStart w:id="1829" w:name="__Fieldmark__6265_208418766"/>
      <w:bookmarkEnd w:id="1828"/>
      <w:r>
        <w:fldChar w:fldCharType="end"/>
      </w:r>
      <w:r>
        <w:fldChar w:fldCharType="begin"/>
      </w:r>
      <w:bookmarkStart w:id="1830" w:name="__Fieldmark__6279_208418766"/>
      <w:bookmarkStart w:id="1831" w:name="__Fieldmark__5145_5451600951111111111111"/>
      <w:bookmarkStart w:id="1832" w:name="__Fieldmark__5084_1417665735111111111111"/>
      <w:bookmarkStart w:id="1833" w:name="__Fieldmark__4739_3310317172111111111111"/>
      <w:bookmarkStart w:id="1834" w:name="__Fieldmark__20030_2403155824"/>
      <w:bookmarkEnd w:id="1829"/>
      <w:r>
        <w:fldChar w:fldCharType="end"/>
      </w:r>
      <w:r>
        <w:fldChar w:fldCharType="begin"/>
      </w:r>
      <w:bookmarkStart w:id="1835" w:name="__Fieldmark__6282_208418766"/>
      <w:bookmarkStart w:id="1836" w:name="__Fieldmark__5276_2505137388111111111111"/>
      <w:bookmarkEnd w:id="1830"/>
      <w:r>
        <w:fldChar w:fldCharType="end"/>
      </w:r>
      <w:r>
        <w:fldChar w:fldCharType="begin"/>
      </w:r>
      <w:bookmarkStart w:id="1837" w:name="__Fieldmark__6296_208418766"/>
      <w:bookmarkStart w:id="1838" w:name="__Fieldmark__3535_3642959469111111111111"/>
      <w:bookmarkStart w:id="1839" w:name="__Fieldmark__3427_2362112943111111111111"/>
      <w:bookmarkStart w:id="1840" w:name="__Fieldmark__3644_2048093008111111111111"/>
      <w:bookmarkStart w:id="1841" w:name="__Fieldmark__3683_5272555551111111111111"/>
      <w:bookmarkStart w:id="1842" w:name="__Fieldmark__4575_1561598236111111111111"/>
      <w:bookmarkStart w:id="1843" w:name="__Fieldmark__4440_2280461051111111111111"/>
      <w:bookmarkStart w:id="1844" w:name="__Fieldmark__4201_9082935031111111111111"/>
      <w:bookmarkStart w:id="1845" w:name="__Fieldmark__10733_177703128111111111111"/>
      <w:bookmarkEnd w:id="1835"/>
      <w:bookmarkEnd w:id="1767"/>
      <w:r>
        <w:fldChar w:fldCharType="end"/>
      </w:r>
      <w:r>
        <w:fldChar w:fldCharType="begin"/>
      </w:r>
      <w:bookmarkStart w:id="1846" w:name="__Fieldmark__6308_208418766"/>
      <w:bookmarkStart w:id="1847" w:name="__Fieldmark__2815_7391046551111111111111"/>
      <w:bookmarkStart w:id="1848" w:name="__Fieldmark__2710_4623219021111111111111"/>
      <w:bookmarkStart w:id="1849" w:name="__Fieldmark__3021_1105856583111111111111"/>
      <w:bookmarkStart w:id="1850" w:name="__Fieldmark__2917_1929513578111111111111"/>
      <w:bookmarkStart w:id="1851" w:name="__Fieldmark__3325_2049629825111111111111"/>
      <w:bookmarkStart w:id="1852" w:name="__Fieldmark__3223_6872176061111111111111"/>
      <w:bookmarkStart w:id="1853" w:name="__Fieldmark__3121_2209115713111111111111"/>
      <w:bookmarkEnd w:id="1837"/>
      <w:r>
        <w:fldChar w:fldCharType="end"/>
      </w:r>
      <w:r>
        <w:fldChar w:fldCharType="begin"/>
      </w:r>
      <w:bookmarkStart w:id="1854" w:name="__Fieldmark__6399_208418766"/>
      <w:bookmarkEnd w:id="1846"/>
      <w:bookmarkEnd w:id="1847"/>
      <w:bookmarkEnd w:id="1848"/>
      <w:bookmarkEnd w:id="1849"/>
      <w:bookmarkEnd w:id="1850"/>
      <w:bookmarkEnd w:id="1851"/>
      <w:bookmarkEnd w:id="1852"/>
      <w:bookmarkEnd w:id="1853"/>
      <w:bookmarkEnd w:id="1838"/>
      <w:bookmarkEnd w:id="1839"/>
      <w:bookmarkEnd w:id="1840"/>
      <w:bookmarkEnd w:id="1841"/>
      <w:bookmarkEnd w:id="1842"/>
      <w:bookmarkEnd w:id="1843"/>
      <w:bookmarkEnd w:id="1844"/>
      <w:bookmarkEnd w:id="1845"/>
      <w:bookmarkEnd w:id="1836"/>
      <w:bookmarkEnd w:id="1831"/>
      <w:bookmarkEnd w:id="1832"/>
      <w:bookmarkEnd w:id="1833"/>
      <w:r>
        <w:fldChar w:fldCharType="end"/>
      </w:r>
      <w:r>
        <w:fldChar w:fldCharType="begin"/>
      </w:r>
      <w:bookmarkStart w:id="1855" w:name="__Fieldmark__6405_208418766"/>
      <w:bookmarkEnd w:id="1854"/>
      <w:r>
        <w:fldChar w:fldCharType="end"/>
      </w:r>
      <w:r>
        <w:fldChar w:fldCharType="begin"/>
      </w:r>
      <w:bookmarkStart w:id="1856" w:name="__Fieldmark__6411_208418766"/>
      <w:bookmarkEnd w:id="1855"/>
      <w:r>
        <w:fldChar w:fldCharType="end"/>
      </w:r>
      <w:r>
        <w:fldChar w:fldCharType="begin"/>
      </w:r>
      <w:bookmarkStart w:id="1857" w:name="__Fieldmark__6417_208418766"/>
      <w:bookmarkEnd w:id="1856"/>
      <w:r>
        <w:fldChar w:fldCharType="end"/>
      </w:r>
      <w:r>
        <w:fldChar w:fldCharType="begin"/>
      </w:r>
      <w:bookmarkStart w:id="1858" w:name="__Fieldmark__6423_208418766"/>
      <w:bookmarkEnd w:id="1857"/>
      <w:r>
        <w:fldChar w:fldCharType="end"/>
      </w:r>
      <w:r>
        <w:fldChar w:fldCharType="begin"/>
      </w:r>
      <w:bookmarkStart w:id="1859" w:name="__Fieldmark__6429_208418766"/>
      <w:bookmarkEnd w:id="1858"/>
      <w:r>
        <w:fldChar w:fldCharType="end"/>
      </w:r>
      <w:r>
        <w:fldChar w:fldCharType="begin"/>
      </w:r>
      <w:bookmarkStart w:id="1860" w:name="__Fieldmark__6433_208418766"/>
      <w:bookmarkEnd w:id="1859"/>
      <w:r>
        <w:fldChar w:fldCharType="end"/>
      </w:r>
      <w:r>
        <w:fldChar w:fldCharType="begin"/>
      </w:r>
      <w:bookmarkStart w:id="1861" w:name="__Fieldmark__6437_208418766"/>
      <w:bookmarkEnd w:id="1860"/>
      <w:r>
        <w:fldChar w:fldCharType="end"/>
      </w:r>
      <w:r>
        <w:fldChar w:fldCharType="begin"/>
      </w:r>
      <w:bookmarkStart w:id="1862" w:name="__Fieldmark__6443_208418766"/>
      <w:bookmarkEnd w:id="1861"/>
      <w:r>
        <w:fldChar w:fldCharType="end"/>
      </w:r>
      <w:r>
        <w:fldChar w:fldCharType="begin"/>
      </w:r>
      <w:bookmarkStart w:id="1863" w:name="__Fieldmark__6447_208418766"/>
      <w:bookmarkEnd w:id="1862"/>
      <w:r>
        <w:fldChar w:fldCharType="end"/>
      </w:r>
      <w:r>
        <w:fldChar w:fldCharType="begin"/>
      </w:r>
      <w:bookmarkStart w:id="1864" w:name="__Fieldmark__6451_208418766"/>
      <w:bookmarkEnd w:id="1863"/>
      <w:r>
        <w:fldChar w:fldCharType="end"/>
      </w:r>
      <w:r>
        <w:fldChar w:fldCharType="begin"/>
      </w:r>
      <w:bookmarkStart w:id="1865" w:name="__Fieldmark__6455_208418766"/>
      <w:bookmarkEnd w:id="1864"/>
      <w:r>
        <w:fldChar w:fldCharType="end"/>
      </w:r>
      <w:r>
        <w:fldChar w:fldCharType="begin"/>
      </w:r>
      <w:bookmarkStart w:id="1866" w:name="__Fieldmark__6459_208418766"/>
      <w:bookmarkEnd w:id="1865"/>
      <w:r>
        <w:fldChar w:fldCharType="end"/>
      </w:r>
      <w:r>
        <w:fldChar w:fldCharType="begin"/>
      </w:r>
      <w:bookmarkStart w:id="1867" w:name="__Fieldmark__6465_208418766"/>
      <w:bookmarkEnd w:id="1866"/>
      <w:bookmarkEnd w:id="1834"/>
      <w:r>
        <w:fldChar w:fldCharType="end"/>
      </w:r>
      <w:r>
        <w:fldChar w:fldCharType="begin"/>
      </w:r>
      <w:bookmarkStart w:id="1868" w:name="__Fieldmark__6472_208418766"/>
      <w:bookmarkEnd w:id="1867"/>
      <w:r>
        <w:fldChar w:fldCharType="end"/>
      </w:r>
      <w:r>
        <w:fldChar w:fldCharType="begin"/>
      </w:r>
      <w:bookmarkStart w:id="1869" w:name="__Fieldmark__6478_208418766"/>
      <w:bookmarkEnd w:id="1868"/>
      <w:r>
        <w:fldChar w:fldCharType="end"/>
      </w:r>
      <w:r>
        <w:fldChar w:fldCharType="begin"/>
      </w:r>
      <w:bookmarkStart w:id="1870" w:name="__Fieldmark__6483_208418766"/>
      <w:bookmarkEnd w:id="1869"/>
      <w:r>
        <w:fldChar w:fldCharType="end"/>
      </w:r>
      <w:r>
        <w:fldChar w:fldCharType="begin"/>
      </w:r>
      <w:bookmarkStart w:id="1871" w:name="__Fieldmark__6490_208418766"/>
      <w:bookmarkEnd w:id="1870"/>
      <w:r>
        <w:fldChar w:fldCharType="end"/>
      </w:r>
      <w:r>
        <w:fldChar w:fldCharType="begin"/>
      </w:r>
      <w:bookmarkStart w:id="1872" w:name="__Fieldmark__6497_208418766"/>
      <w:bookmarkEnd w:id="1871"/>
      <w:r>
        <w:fldChar w:fldCharType="end"/>
      </w:r>
      <w:r>
        <w:fldChar w:fldCharType="begin"/>
      </w:r>
      <w:bookmarkStart w:id="1873" w:name="__Fieldmark__6503_208418766"/>
      <w:bookmarkEnd w:id="1872"/>
      <w:bookmarkEnd w:id="1873"/>
      <w:r>
        <w:fldChar w:fldCharType="end"/>
      </w:r>
    </w:p>
    <w:p w14:paraId="2516AECA" w14:textId="77777777" w:rsidR="00F6765F" w:rsidRDefault="00F6765F">
      <w:pPr>
        <w:pStyle w:val="Table"/>
      </w:pPr>
    </w:p>
    <w:p w14:paraId="723C3586" w14:textId="4D5B7A6A" w:rsidR="00F6765F" w:rsidRDefault="00BE06EE">
      <w:r>
        <w:t>SIMS</w:t>
      </w:r>
      <w:ins w:id="1874" w:author="Terry Plank" w:date="2017-11-28T16:40:00Z">
        <w:r w:rsidR="00364BFD">
          <w:t xml:space="preserve"> (move this earlier as indicated)</w:t>
        </w:r>
      </w:ins>
    </w:p>
    <w:p w14:paraId="0ADE5416" w14:textId="497412B1" w:rsidR="00F6765F" w:rsidRDefault="00BE06EE">
      <w:r>
        <w:t xml:space="preserve">Hydrogen profiles along the </w:t>
      </w:r>
      <w:r>
        <w:rPr>
          <w:i/>
          <w:iCs/>
        </w:rPr>
        <w:t>a</w:t>
      </w:r>
      <w:r>
        <w:t xml:space="preserve"> and </w:t>
      </w:r>
      <w:r>
        <w:rPr>
          <w:i/>
          <w:iCs/>
        </w:rPr>
        <w:t>c</w:t>
      </w:r>
      <w:r>
        <w:t xml:space="preserve"> crystallographic axes in the naturally zoned Kilauea Iki phenocryst were characterized by SIMS using the Cameca 6f-SIMS at the Department of Terrestrial Magnetism, Washington DC. Analyses were performed using a primary beam current of ~16 nA. The </w:t>
      </w:r>
      <w:r>
        <w:lastRenderedPageBreak/>
        <w:t>primary beam was rastered across a 35×35 μm area during 300s of presputtering, and the area of the raster was reduced to 20×20 μm during analysis. Use of a circular field aperture with a ~10-μm diameter ensured that only ions from the central ~78 μm</w:t>
      </w:r>
      <w:r>
        <w:rPr>
          <w:vertAlign w:val="superscript"/>
        </w:rPr>
        <w:t>2</w:t>
      </w:r>
      <w:r>
        <w:t xml:space="preserve"> of the analytical crater were collected. Counts of </w:t>
      </w:r>
      <w:r>
        <w:rPr>
          <w:vertAlign w:val="superscript"/>
        </w:rPr>
        <w:t>12</w:t>
      </w:r>
      <w:r>
        <w:t xml:space="preserve">C, </w:t>
      </w:r>
      <w:r>
        <w:rPr>
          <w:vertAlign w:val="superscript"/>
        </w:rPr>
        <w:t>16</w:t>
      </w:r>
      <w:r>
        <w:t>O</w:t>
      </w:r>
      <w:r>
        <w:rPr>
          <w:vertAlign w:val="superscript"/>
        </w:rPr>
        <w:t>1</w:t>
      </w:r>
      <w:r>
        <w:t xml:space="preserve">H, </w:t>
      </w:r>
      <w:r>
        <w:rPr>
          <w:vertAlign w:val="superscript"/>
        </w:rPr>
        <w:t>19</w:t>
      </w:r>
      <w:r>
        <w:t xml:space="preserve">F, </w:t>
      </w:r>
      <w:r>
        <w:rPr>
          <w:vertAlign w:val="superscript"/>
        </w:rPr>
        <w:t>30</w:t>
      </w:r>
      <w:r>
        <w:t xml:space="preserve">Si, </w:t>
      </w:r>
      <w:r>
        <w:rPr>
          <w:vertAlign w:val="superscript"/>
        </w:rPr>
        <w:t>31</w:t>
      </w:r>
      <w:r>
        <w:t xml:space="preserve">P, </w:t>
      </w:r>
      <w:r>
        <w:rPr>
          <w:vertAlign w:val="superscript"/>
        </w:rPr>
        <w:t>32</w:t>
      </w:r>
      <w:r>
        <w:t xml:space="preserve">S, and </w:t>
      </w:r>
      <w:r>
        <w:rPr>
          <w:vertAlign w:val="superscript"/>
        </w:rPr>
        <w:t>35</w:t>
      </w:r>
      <w:r>
        <w:t xml:space="preserve">Cl were detected by an electron multiplier. A linear relationship between </w:t>
      </w:r>
      <w:r>
        <w:rPr>
          <w:vertAlign w:val="superscript"/>
        </w:rPr>
        <w:t>16</w:t>
      </w:r>
      <w:r>
        <w:t>O</w:t>
      </w:r>
      <w:r>
        <w:rPr>
          <w:vertAlign w:val="superscript"/>
        </w:rPr>
        <w:t>1</w:t>
      </w:r>
      <w:r>
        <w:t>H/</w:t>
      </w:r>
      <w:r>
        <w:rPr>
          <w:vertAlign w:val="superscript"/>
        </w:rPr>
        <w:t>30</w:t>
      </w:r>
      <w:r>
        <w:t>Si and H</w:t>
      </w:r>
      <w:r>
        <w:rPr>
          <w:vertAlign w:val="superscript"/>
        </w:rPr>
        <w:t>+</w:t>
      </w:r>
      <w:r>
        <w:t xml:space="preserve"> concentration was defined by measurements of </w:t>
      </w:r>
      <w:commentRangeStart w:id="1875"/>
      <w:r>
        <w:t>olivine and orthopyroxene st</w:t>
      </w:r>
      <w:r>
        <w:fldChar w:fldCharType="begin"/>
      </w:r>
      <w:r>
        <w:instrText>ADDIN EN.CITE &lt;EndNote&gt;&lt;Cite&gt;&lt;Author&gt;Koga&lt;/Author&gt;&lt;Year&gt;2003&lt;/Year&gt;&lt;RecNum&gt;638&lt;/RecNum&gt;&lt;DisplayText&gt;(Koga et al. 2003)&lt;/DisplayText&gt;&lt;record&gt;&lt;rec-number&gt;638&lt;/rec-number&gt;&lt;foreign-keys&gt;&lt;key app="EN" db-id="5teawvvwmffpdpetx57pa00xsdpdxwt99rtx" timestamp="1508195404"&gt;638&lt;/key&gt;&lt;/foreign-keys&gt;&lt;ref-type name="Journal Article"&gt;17&lt;/ref-type&gt;&lt;contributors&gt;&lt;authors&gt;&lt;author&gt;Koga, Kenneth&lt;/author&gt;&lt;author&gt;Hauri, Erik&lt;/author&gt;&lt;author&gt;Hirschmann, Marc&lt;/author&gt;&lt;author&gt;Bell, David&lt;/author&gt;&lt;/authors&gt;&lt;/contributors&gt;&lt;titles&gt;&lt;title&gt;Hydrogen concentration analyses using SIMS and FTIR: Comparison and calibration for nominally anhydrous minerals&lt;/title&gt;&lt;secondary-title&gt;Geochemistry, Geophysics, Geosystems&lt;/secondary-title&gt;&lt;/titles&gt;&lt;periodical&gt;&lt;full-title&gt;Geochemistry, Geophysics, Geosystems&lt;/full-title&gt;&lt;/periodical&gt;&lt;pages&gt;n/a-n/a&lt;/pages&gt;&lt;volume&gt;4&lt;/volume&gt;&lt;number&gt;2&lt;/number&gt;&lt;keywords&gt;&lt;keyword&gt;Water&lt;/keyword&gt;&lt;keyword&gt;hydrogen&lt;/keyword&gt;&lt;keyword&gt;mantle&lt;/keyword&gt;&lt;keyword&gt;mineral&lt;/keyword&gt;&lt;keyword&gt;ion probe&lt;/keyword&gt;&lt;keyword&gt;SIMS&lt;/keyword&gt;&lt;keyword&gt;1025 Composition of the mantle&lt;/keyword&gt;&lt;keyword&gt;1065 Major and trace element geochemistry&lt;/keyword&gt;&lt;keyword&gt;1094 Instruments and techniques&lt;/keyword&gt;&lt;keyword&gt;3630 Experimental mineralogy and petrology&lt;/keyword&gt;&lt;/keywords&gt;&lt;dates&gt;&lt;year&gt;2003&lt;/year&gt;&lt;/dates&gt;&lt;isbn&gt;1525-2027&lt;/isbn&gt;&lt;urls&gt;&lt;related-urls&gt;&lt;url&gt;http://dx.doi.org/10.1029/2002GC000378&lt;/url&gt;&lt;/related-urls&gt;&lt;/urls&gt;&lt;electronic-resource-num&gt;10.1029/2002GC000378&lt;/electronic-resource-num&gt;&lt;modified-date&gt;1019&lt;/modified-date&gt;&lt;/record&gt;&lt;/Cite&gt;&lt;/EndNote&gt;</w:instrText>
      </w:r>
      <w:r>
        <w:fldChar w:fldCharType="separate"/>
      </w:r>
      <w:bookmarkStart w:id="1876" w:name="__Fieldmark__6556_208418766"/>
      <w:r>
        <w:t>a</w:t>
      </w:r>
      <w:bookmarkStart w:id="1877" w:name="__Fieldmark__5484_2403155824"/>
      <w:r>
        <w:t>n</w:t>
      </w:r>
      <w:bookmarkStart w:id="1878" w:name="__Fieldmark__5321_545160095"/>
      <w:r>
        <w:t>d</w:t>
      </w:r>
      <w:bookmarkStart w:id="1879" w:name="__Fieldmark__5257_1417665735"/>
      <w:r>
        <w:t>a</w:t>
      </w:r>
      <w:bookmarkStart w:id="1880" w:name="__Fieldmark__4909_3310317172"/>
      <w:r>
        <w:t>r</w:t>
      </w:r>
      <w:bookmarkStart w:id="1881" w:name="__Fieldmark__5472_2505137388"/>
      <w:r>
        <w:t>d</w:t>
      </w:r>
      <w:bookmarkStart w:id="1882" w:name="__Fieldmark__4735_1561598236"/>
      <w:r>
        <w:t>s</w:t>
      </w:r>
      <w:bookmarkStart w:id="1883" w:name="__Fieldmark__4597_2280461051"/>
      <w:r>
        <w:t xml:space="preserve"> </w:t>
      </w:r>
      <w:bookmarkStart w:id="1884" w:name="__Fieldmark__4355_908293503"/>
      <w:r>
        <w:t>(</w:t>
      </w:r>
      <w:bookmarkStart w:id="1885" w:name="__Fieldmark__10884_1777031281"/>
      <w:r>
        <w:t>K</w:t>
      </w:r>
      <w:bookmarkStart w:id="1886" w:name="__Fieldmark__3794_2048093008"/>
      <w:r>
        <w:t>o</w:t>
      </w:r>
      <w:bookmarkStart w:id="1887" w:name="__Fieldmark__3899_527255555"/>
      <w:r>
        <w:t>g</w:t>
      </w:r>
      <w:bookmarkStart w:id="1888" w:name="__Fieldmark__3760_3642959469"/>
      <w:r>
        <w:t>a</w:t>
      </w:r>
      <w:bookmarkStart w:id="1889" w:name="__Fieldmark__9775_2362112943"/>
      <w:r>
        <w:t xml:space="preserve"> et al.</w:t>
      </w:r>
      <w:r>
        <w:fldChar w:fldCharType="end"/>
      </w:r>
      <w:commentRangeEnd w:id="1875"/>
      <w:r w:rsidR="00364BFD">
        <w:rPr>
          <w:rStyle w:val="CommentReference"/>
        </w:rPr>
        <w:commentReference w:id="1875"/>
      </w:r>
      <w:r>
        <w:fldChar w:fldCharType="begin"/>
      </w:r>
      <w:r>
        <w:instrText>ADDIN EN.CITE &lt;EndNote&gt;&lt;Cite&gt;&lt;Author&gt;Koga&lt;/Author&gt;&lt;Year&gt;2003&lt;/Year&gt;&lt;RecNum&gt;638&lt;/RecNum&gt;&lt;DisplayText&gt;(Koga et al. 2003)&lt;/DisplayText&gt;&lt;record&gt;&lt;rec-number&gt;638&lt;/rec-number&gt;&lt;foreign-keys&gt;&lt;key app="EN" db-id="5teawvvwmffpdpetx57pa00xsdpdxwt99rtx" timestamp="1508195404"&gt;638&lt;/key&gt;&lt;/foreign-keys&gt;&lt;ref-type name="Journal Article"&gt;17&lt;/ref-type&gt;&lt;contributors&gt;&lt;authors&gt;&lt;author&gt;Koga, Kenneth&lt;/author&gt;&lt;author&gt;Hauri, Erik&lt;/author&gt;&lt;author&gt;Hirschmann, Marc&lt;/author&gt;&lt;author&gt;Bell, David&lt;/author&gt;&lt;/authors&gt;&lt;/contributors&gt;&lt;titles&gt;&lt;title&gt;Hydrogen concentration analyses using SIMS and FTIR: Comparison and calibration for nominally anhydrous minerals&lt;/title&gt;&lt;secondary-title&gt;Geochemistry, Geophysics, Geosystems&lt;/secondary-title&gt;&lt;/titles&gt;&lt;periodical&gt;&lt;full-title&gt;Geochemistry, Geophysics, Geosystems&lt;/full-title&gt;&lt;/periodical&gt;&lt;pages&gt;n/a-n/a&lt;/pages&gt;&lt;volume&gt;4&lt;/volume&gt;&lt;number&gt;2&lt;/number&gt;&lt;keywords&gt;&lt;keyword&gt;Water&lt;/keyword&gt;&lt;keyword&gt;hydrogen&lt;/keyword&gt;&lt;keyword&gt;mantle&lt;/keyword&gt;&lt;keyword&gt;mineral&lt;/keyword&gt;&lt;keyword&gt;ion probe&lt;/keyword&gt;&lt;keyword&gt;SIMS&lt;/keyword&gt;&lt;keyword&gt;1025 Composition of the mantle&lt;/keyword&gt;&lt;keyword&gt;1065 Major and trace element geochemistry&lt;/keyword&gt;&lt;keyword&gt;1094 Instruments and techniques&lt;/keyword&gt;&lt;keyword&gt;3630 Experimental mineralogy and petrology&lt;/keyword&gt;&lt;/keywords&gt;&lt;dates&gt;&lt;year&gt;2003&lt;/year&gt;&lt;/dates&gt;&lt;isbn&gt;1525-2027&lt;/isbn&gt;&lt;urls&gt;&lt;related-urls&gt;&lt;url&gt;http://dx.doi.org/10.1029/2002GC000378&lt;/url&gt;&lt;/related-urls&gt;&lt;/urls&gt;&lt;electronic-resource-num&gt;10.1029/2002GC000378&lt;/electronic-resource-num&gt;&lt;modified-date&gt;1019&lt;/modified-date&gt;&lt;/record&gt;&lt;/Cite&gt;&lt;/EndNote&gt;</w:instrText>
      </w:r>
      <w:r>
        <w:fldChar w:fldCharType="end"/>
      </w:r>
      <w:bookmarkStart w:id="1890" w:name="__Fieldmark__6597_208418766"/>
      <w:bookmarkEnd w:id="1876"/>
      <w:r>
        <w:fldChar w:fldCharType="begin"/>
      </w:r>
      <w:r>
        <w:instrText>ADDIN EN.CITE &lt;EndNote&gt;&lt;Cite&gt;&lt;Author&gt;Koga&lt;/Author&gt;&lt;Year&gt;2003&lt;/Year&gt;&lt;RecNum&gt;638&lt;/RecNum&gt;&lt;DisplayText&gt;(Koga et al. 2003)&lt;/DisplayText&gt;&lt;record&gt;&lt;rec-number&gt;638&lt;/rec-number&gt;&lt;foreign-keys&gt;&lt;key app="EN" db-id="5teawvvwmffpdpetx57pa00xsdpdxwt99rtx" timestamp="1508195404"&gt;638&lt;/key&gt;&lt;/foreign-keys&gt;&lt;ref-type name="Journal Article"&gt;17&lt;/ref-type&gt;&lt;contributors&gt;&lt;authors&gt;&lt;author&gt;Koga, Kenneth&lt;/author&gt;&lt;author&gt;Hauri, Erik&lt;/author&gt;&lt;author&gt;Hirschmann, Marc&lt;/author&gt;&lt;author&gt;Bell, David&lt;/author&gt;&lt;/authors&gt;&lt;/contributors&gt;&lt;titles&gt;&lt;title&gt;Hydrogen concentration analyses using SIMS and FTIR: Comparison and calibration for nominally anhydrous minerals&lt;/title&gt;&lt;secondary-title&gt;Geochemistry, Geophysics, Geosystems&lt;/secondary-title&gt;&lt;/titles&gt;&lt;periodical&gt;&lt;full-title&gt;Geochemistry, Geophysics, Geosystems&lt;/full-title&gt;&lt;/periodical&gt;&lt;pages&gt;n/a-n/a&lt;/pages&gt;&lt;volume&gt;4&lt;/volume&gt;&lt;number&gt;2&lt;/number&gt;&lt;keywords&gt;&lt;keyword&gt;Water&lt;/keyword&gt;&lt;keyword&gt;hydrogen&lt;/keyword&gt;&lt;keyword&gt;mantle&lt;/keyword&gt;&lt;keyword&gt;mineral&lt;/keyword&gt;&lt;keyword&gt;ion probe&lt;/keyword&gt;&lt;keyword&gt;SIMS&lt;/keyword&gt;&lt;keyword&gt;1025 Composition of the mantle&lt;/keyword&gt;&lt;keyword&gt;1065 Major and trace element geochemistry&lt;/keyword&gt;&lt;keyword&gt;1094 Instruments and techniques&lt;/keyword&gt;&lt;keyword&gt;3630 Experimental mineralogy and petrology&lt;/keyword&gt;&lt;/keywords&gt;&lt;dates&gt;&lt;year&gt;2003&lt;/year&gt;&lt;/dates&gt;&lt;isbn&gt;1525-2027&lt;/isbn&gt;&lt;urls&gt;&lt;related-urls&gt;&lt;url&gt;http://dx.doi.org/10.1029/2002GC000378&lt;/url&gt;&lt;/related-urls&gt;&lt;/urls&gt;&lt;electronic-resource-num&gt;10.1029/2002GC000378&lt;/electronic-resource-num&gt;&lt;modified-date&gt;1019&lt;/modified-date&gt;&lt;/record&gt;&lt;/Cite&gt;&lt;/EndNote&gt;</w:instrText>
      </w:r>
      <w:r>
        <w:fldChar w:fldCharType="end"/>
      </w:r>
      <w:bookmarkStart w:id="1891" w:name="__Fieldmark__5522_2403155824"/>
      <w:bookmarkStart w:id="1892" w:name="__Fieldmark__6601_208418766"/>
      <w:bookmarkStart w:id="1893" w:name="__Fieldmark__5289_1417665735"/>
      <w:bookmarkStart w:id="1894" w:name="__Fieldmark__5360_545160095"/>
      <w:bookmarkStart w:id="1895" w:name="__Fieldmark__5498_2505137388"/>
      <w:bookmarkStart w:id="1896" w:name="__Fieldmark__4942_3310317172"/>
      <w:bookmarkStart w:id="1897" w:name="__Fieldmark__4617_2280461051"/>
      <w:bookmarkStart w:id="1898" w:name="__Fieldmark__4762_1561598236"/>
      <w:bookmarkStart w:id="1899" w:name="__Fieldmark__10898_1777031281"/>
      <w:bookmarkStart w:id="1900" w:name="__Fieldmark__4376_908293503"/>
      <w:bookmarkStart w:id="1901" w:name="__Fieldmark__3907_527255555"/>
      <w:bookmarkStart w:id="1902" w:name="__Fieldmark__3809_2048093008"/>
      <w:bookmarkStart w:id="1903" w:name="__Fieldmark__3769_3642959469"/>
      <w:bookmarkStart w:id="1904" w:name="__Fieldmark__3911_527255555"/>
      <w:bookmarkStart w:id="1905" w:name="__Fieldmark__3765_3642959469"/>
      <w:bookmarkStart w:id="1906" w:name="__Fieldmark__10902_1777031281"/>
      <w:bookmarkStart w:id="1907" w:name="__Fieldmark__3805_2048093008"/>
      <w:bookmarkStart w:id="1908" w:name="__Fieldmark__4621_2280461051"/>
      <w:bookmarkStart w:id="1909" w:name="__Fieldmark__4372_908293503"/>
      <w:bookmarkStart w:id="1910" w:name="__Fieldmark__5502_2505137388"/>
      <w:bookmarkStart w:id="1911" w:name="__Fieldmark__4758_1561598236"/>
      <w:bookmarkStart w:id="1912" w:name="__Fieldmark__5293_1417665735"/>
      <w:bookmarkStart w:id="1913" w:name="__Fieldmark__4938_3310317172"/>
      <w:bookmarkStart w:id="1914" w:name="__Fieldmark__5526_2403155824"/>
      <w:bookmarkStart w:id="1915" w:name="__Fieldmark__5356_545160095"/>
      <w:bookmarkEnd w:id="1890"/>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r>
        <w:t xml:space="preserve"> 2003)</w:t>
      </w:r>
      <w:ins w:id="1916" w:author="Terry Plank" w:date="2017-11-28T16:40:00Z">
        <w:r w:rsidR="00364BFD">
          <w:t xml:space="preserve"> </w:t>
        </w:r>
      </w:ins>
      <w:r>
        <w:t xml:space="preserve">. Background counts of </w:t>
      </w:r>
      <w:r>
        <w:rPr>
          <w:vertAlign w:val="superscript"/>
        </w:rPr>
        <w:t>16</w:t>
      </w:r>
      <w:r>
        <w:t>O</w:t>
      </w:r>
      <w:r>
        <w:rPr>
          <w:vertAlign w:val="superscript"/>
        </w:rPr>
        <w:t>1</w:t>
      </w:r>
      <w:r>
        <w:t xml:space="preserve">H were assessed via frequent analysis of nominally dry </w:t>
      </w:r>
      <w:r>
        <w:rPr>
          <w:rFonts w:cs="Times New Roman"/>
        </w:rPr>
        <w:t xml:space="preserve">Suprasil 3002 silica glass (purchased from Heraeus Quarzglas, Switzerland). Replicate analyses of Suprasil glass indicate that the detection limit of our water analyses was </w:t>
      </w:r>
      <w:r>
        <w:fldChar w:fldCharType="begin"/>
      </w:r>
      <w:r>
        <w:instrText>ADDIN EN.CITE &lt;EndNote&gt;&lt;Cite&gt;&lt;Author&gt;Long&lt;/Author&gt;&lt;Year&gt;1983&lt;/Year&gt;&lt;RecNum&gt;436&lt;/RecNum&gt;&lt;Prefix&gt;following the methodology of &lt;/Prefix&gt;&lt;DisplayText&gt;(following the methodology of Long and Winefordner 1983)&lt;/DisplayText&gt;&lt;record&gt;&lt;rec-number&gt;436&lt;/rec-number&gt;&lt;foreign-keys&gt;&lt;key app="EN" db-id="5teawvvwmffpdpetx57pa00xsdpdxwt99rtx" timestamp="1461604799"&gt;436&lt;/key&gt;&lt;/foreign-keys&gt;&lt;ref-type name="Journal Article"&gt;17&lt;/ref-type&gt;&lt;contributors&gt;&lt;authors&gt;&lt;author&gt;Long, Gary L.&lt;/author&gt;&lt;author&gt;Winefordner, J. D.&lt;/author&gt;&lt;/authors&gt;&lt;/contributors&gt;&lt;titles&gt;&lt;title&gt;Limit of Detection A Closer Look at the IUPAC Definition&lt;/title&gt;&lt;secondary-title&gt;Analytical Chemistry&lt;/secondary-title&gt;&lt;/titles&gt;&lt;periodical&gt;&lt;full-title&gt;Analytical Chemistry&lt;/full-title&gt;&lt;/periodical&gt;&lt;pages&gt;712A-724A&lt;/pages&gt;&lt;volume&gt;55&lt;/volume&gt;&lt;number&gt;7&lt;/number&gt;&lt;dates&gt;&lt;year&gt;1983&lt;/year&gt;&lt;pub-dates&gt;&lt;date&gt;1983/06/01&lt;/date&gt;&lt;/pub-dates&gt;&lt;/dates&gt;&lt;publisher&gt;American Chemical Society&lt;/publisher&gt;&lt;isbn&gt;0003-2700&lt;/isbn&gt;&lt;urls&gt;&lt;related-urls&gt;&lt;url&gt;http://dx.doi.org/10.1021/ac00258a724&lt;/url&gt;&lt;/related-urls&gt;&lt;/urls&gt;&lt;electronic-resource-num&gt;10.1021/ac00258a724&lt;/electronic-resource-num&gt;&lt;access-date&gt;2013/05/07&lt;/access-date&gt;&lt;/record&gt;&lt;/Cite&gt;&lt;/EndNote&gt;</w:instrText>
      </w:r>
      <w:r>
        <w:fldChar w:fldCharType="separate"/>
      </w:r>
      <w:bookmarkStart w:id="1917" w:name="__Fieldmark__6691_208418766"/>
      <w:r>
        <w:rPr>
          <w:rFonts w:cs="Times New Roman"/>
        </w:rPr>
        <w:t>1</w:t>
      </w:r>
      <w:bookmarkStart w:id="1918" w:name="__Fieldmark__5609_2403155824"/>
      <w:r>
        <w:rPr>
          <w:rFonts w:cs="Times New Roman"/>
        </w:rPr>
        <w:t>.</w:t>
      </w:r>
      <w:bookmarkStart w:id="1919" w:name="__Fieldmark__5436_545160095"/>
      <w:r>
        <w:rPr>
          <w:rFonts w:cs="Times New Roman"/>
        </w:rPr>
        <w:t>5</w:t>
      </w:r>
      <w:bookmarkStart w:id="1920" w:name="__Fieldmark__5362_1417665735"/>
      <w:r>
        <w:rPr>
          <w:rFonts w:cs="Times New Roman"/>
        </w:rPr>
        <w:t xml:space="preserve"> </w:t>
      </w:r>
      <w:bookmarkStart w:id="1921" w:name="__Fieldmark__5004_3310317172"/>
      <w:r>
        <w:rPr>
          <w:rFonts w:cs="Times New Roman"/>
        </w:rPr>
        <w:t>p</w:t>
      </w:r>
      <w:bookmarkStart w:id="1922" w:name="__Fieldmark__5564_2505137388"/>
      <w:r>
        <w:rPr>
          <w:rFonts w:cs="Times New Roman"/>
        </w:rPr>
        <w:t>p</w:t>
      </w:r>
      <w:bookmarkStart w:id="1923" w:name="__Fieldmark__4810_1561598236"/>
      <w:r>
        <w:rPr>
          <w:rFonts w:cs="Times New Roman"/>
        </w:rPr>
        <w:t>m</w:t>
      </w:r>
      <w:bookmarkStart w:id="1924" w:name="__Fieldmark__4662_2280461051"/>
      <w:r>
        <w:rPr>
          <w:rFonts w:cs="Times New Roman"/>
        </w:rPr>
        <w:t xml:space="preserve"> </w:t>
      </w:r>
      <w:bookmarkStart w:id="1925" w:name="__Fieldmark__4410_908293503"/>
      <w:r>
        <w:rPr>
          <w:rFonts w:cs="Times New Roman"/>
        </w:rPr>
        <w:t>H</w:t>
      </w:r>
      <w:bookmarkStart w:id="1926" w:name="__Fieldmark__10929_1777031281"/>
      <w:r>
        <w:rPr>
          <w:rFonts w:cs="Times New Roman"/>
          <w:vertAlign w:val="subscript"/>
        </w:rPr>
        <w:t>2</w:t>
      </w:r>
      <w:bookmarkStart w:id="1927" w:name="__Fieldmark__3829_2048093008"/>
      <w:r>
        <w:rPr>
          <w:rFonts w:cs="Times New Roman"/>
        </w:rPr>
        <w:t>O</w:t>
      </w:r>
      <w:bookmarkStart w:id="1928" w:name="__Fieldmark__3924_527255555"/>
      <w:r>
        <w:rPr>
          <w:rFonts w:cs="Times New Roman"/>
        </w:rPr>
        <w:t xml:space="preserve"> </w:t>
      </w:r>
      <w:bookmarkStart w:id="1929" w:name="__Fieldmark__3782_3642959469"/>
      <w:r>
        <w:rPr>
          <w:rFonts w:cs="Times New Roman"/>
        </w:rPr>
        <w:t>f</w:t>
      </w:r>
      <w:bookmarkStart w:id="1930" w:name="__Fieldmark__9794_2362112943"/>
      <w:r>
        <w:rPr>
          <w:rFonts w:cs="Times New Roman"/>
        </w:rPr>
        <w:t>ollowing the methodology of Long and Winefor</w:t>
      </w:r>
      <w:r>
        <w:fldChar w:fldCharType="end"/>
      </w:r>
      <w:r>
        <w:fldChar w:fldCharType="begin"/>
      </w:r>
      <w:r>
        <w:instrText>ADDIN EN.CITE &lt;EndNote&gt;&lt;Cite&gt;&lt;Author&gt;Long&lt;/Author&gt;&lt;Year&gt;1983&lt;/Year&gt;&lt;RecNum&gt;436&lt;/RecNum&gt;&lt;Prefix&gt;following the methodology of &lt;/Prefix&gt;&lt;DisplayText&gt;(following the methodology of Long and Winefordner 1983)&lt;/DisplayText&gt;&lt;record&gt;&lt;rec-number&gt;436&lt;/rec-number&gt;&lt;foreign-keys&gt;&lt;key app="EN" db-id="5teawvvwmffpdpetx57pa00xsdpdxwt99rtx" timestamp="1461604799"&gt;436&lt;/key&gt;&lt;/foreign-keys&gt;&lt;ref-type name="Journal Article"&gt;17&lt;/ref-type&gt;&lt;contributors&gt;&lt;authors&gt;&lt;author&gt;Long, Gary L.&lt;/author&gt;&lt;author&gt;Winefordner, J. D.&lt;/author&gt;&lt;/authors&gt;&lt;/contributors&gt;&lt;titles&gt;&lt;title&gt;Limit of Detection A Closer Look at the IUPAC Definition&lt;/title&gt;&lt;secondary-title&gt;Analytical Chemistry&lt;/secondary-title&gt;&lt;/titles&gt;&lt;periodical&gt;&lt;full-title&gt;Analytical Chemistry&lt;/full-title&gt;&lt;/periodical&gt;&lt;pages&gt;712A-724A&lt;/pages&gt;&lt;volume&gt;55&lt;/volume&gt;&lt;number&gt;7&lt;/number&gt;&lt;dates&gt;&lt;year&gt;1983&lt;/year&gt;&lt;pub-dates&gt;&lt;date&gt;1983/06/01&lt;/date&gt;&lt;/pub-dates&gt;&lt;/dates&gt;&lt;publisher&gt;American Chemical Society&lt;/publisher&gt;&lt;isbn&gt;0003-2700&lt;/isbn&gt;&lt;urls&gt;&lt;related-urls&gt;&lt;url&gt;http://dx.doi.org/10.1021/ac00258a724&lt;/url&gt;&lt;/related-urls&gt;&lt;/urls&gt;&lt;electronic-resource-num&gt;10.1021/ac00258a724&lt;/electronic-resource-num&gt;&lt;access-date&gt;2013/05/07&lt;/access-date&gt;&lt;/record&gt;&lt;/Cite&gt;&lt;/EndNote&gt;</w:instrText>
      </w:r>
      <w:r>
        <w:fldChar w:fldCharType="end"/>
      </w:r>
      <w:bookmarkStart w:id="1931" w:name="__Fieldmark__6732_208418766"/>
      <w:bookmarkEnd w:id="1917"/>
      <w:r>
        <w:fldChar w:fldCharType="begin"/>
      </w:r>
      <w:r>
        <w:instrText>ADDIN EN.CITE &lt;EndNote&gt;&lt;Cite&gt;&lt;Author&gt;Long&lt;/Author&gt;&lt;Year&gt;1983&lt;/Year&gt;&lt;RecNum&gt;436&lt;/RecNum&gt;&lt;Prefix&gt;following the methodology of &lt;/Prefix&gt;&lt;DisplayText&gt;(following the methodology of Long and Winefordner 1983)&lt;/DisplayText&gt;&lt;record&gt;&lt;rec-number&gt;436&lt;/rec-number&gt;&lt;foreign-keys&gt;&lt;key app="EN" db-id="5teawvvwmffpdpetx57pa00xsdpdxwt99rtx" timestamp="1461604799"&gt;436&lt;/key&gt;&lt;/foreign-keys&gt;&lt;ref-type name="Journal Article"&gt;17&lt;/ref-type&gt;&lt;contributors&gt;&lt;authors&gt;&lt;author&gt;Long, Gary L.&lt;/author&gt;&lt;author&gt;Winefordner, J. D.&lt;/author&gt;&lt;/authors&gt;&lt;/contributors&gt;&lt;titles&gt;&lt;title&gt;Limit of Detection A Closer Look at the IUPAC Definition&lt;/title&gt;&lt;secondary-title&gt;Analytical Chemistry&lt;/secondary-title&gt;&lt;/titles&gt;&lt;periodical&gt;&lt;full-title&gt;Analytical Chemistry&lt;/full-title&gt;&lt;/periodical&gt;&lt;pages&gt;712A-724A&lt;/pages&gt;&lt;volume&gt;55&lt;/volume&gt;&lt;number&gt;7&lt;/number&gt;&lt;dates&gt;&lt;year&gt;1983&lt;/year&gt;&lt;pub-dates&gt;&lt;date&gt;1983/06/01&lt;/date&gt;&lt;/pub-dates&gt;&lt;/dates&gt;&lt;publisher&gt;American Chemical Society&lt;/publisher&gt;&lt;isbn&gt;0003-2700&lt;/isbn&gt;&lt;urls&gt;&lt;related-urls&gt;&lt;url&gt;http://dx.doi.org/10.1021/ac00258a724&lt;/url&gt;&lt;/related-urls&gt;&lt;/urls&gt;&lt;electronic-resource-num&gt;10.1021/ac00258a724&lt;/electronic-resource-num&gt;&lt;access-date&gt;2013/05/07&lt;/access-date&gt;&lt;/record&gt;&lt;/Cite&gt;&lt;/EndNote&gt;</w:instrText>
      </w:r>
      <w:r>
        <w:fldChar w:fldCharType="end"/>
      </w:r>
      <w:bookmarkStart w:id="1932" w:name="__Fieldmark__5647_2403155824"/>
      <w:bookmarkStart w:id="1933" w:name="__Fieldmark__6736_208418766"/>
      <w:bookmarkStart w:id="1934" w:name="__Fieldmark__5396_1417665735"/>
      <w:bookmarkStart w:id="1935" w:name="__Fieldmark__5475_545160095"/>
      <w:bookmarkStart w:id="1936" w:name="__Fieldmark__5600_2505137388"/>
      <w:bookmarkStart w:id="1937" w:name="__Fieldmark__5041_3310317172"/>
      <w:bookmarkStart w:id="1938" w:name="__Fieldmark__4686_2280461051"/>
      <w:bookmarkStart w:id="1939" w:name="__Fieldmark__4841_1561598236"/>
      <w:bookmarkStart w:id="1940" w:name="__Fieldmark__10947_1777031281"/>
      <w:bookmarkStart w:id="1941" w:name="__Fieldmark__4435_908293503"/>
      <w:bookmarkStart w:id="1942" w:name="__Fieldmark__3936_527255555"/>
      <w:bookmarkStart w:id="1943" w:name="__Fieldmark__3852_2048093008"/>
      <w:bookmarkStart w:id="1944" w:name="__Fieldmark__3795_3642959469"/>
      <w:bookmarkStart w:id="1945" w:name="__Fieldmark__3940_527255555"/>
      <w:bookmarkStart w:id="1946" w:name="__Fieldmark__3787_3642959469"/>
      <w:bookmarkStart w:id="1947" w:name="__Fieldmark__10951_1777031281"/>
      <w:bookmarkStart w:id="1948" w:name="__Fieldmark__3848_2048093008"/>
      <w:bookmarkStart w:id="1949" w:name="__Fieldmark__4690_2280461051"/>
      <w:bookmarkStart w:id="1950" w:name="__Fieldmark__4431_908293503"/>
      <w:bookmarkStart w:id="1951" w:name="__Fieldmark__5604_2505137388"/>
      <w:bookmarkStart w:id="1952" w:name="__Fieldmark__4837_1561598236"/>
      <w:bookmarkStart w:id="1953" w:name="__Fieldmark__5400_1417665735"/>
      <w:bookmarkStart w:id="1954" w:name="__Fieldmark__5037_3310317172"/>
      <w:bookmarkStart w:id="1955" w:name="__Fieldmark__5651_2403155824"/>
      <w:bookmarkStart w:id="1956" w:name="__Fieldmark__5471_545160095"/>
      <w:bookmarkEnd w:id="1931"/>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r>
        <w:rPr>
          <w:rFonts w:cs="Times New Roman"/>
        </w:rPr>
        <w:t>dner 1983. Analytical drift throughout the session was monitored via frequent analysis of Herasil 102 silica glass (purchased from Heraeus) containing ~55 ppm H</w:t>
      </w:r>
      <w:r>
        <w:rPr>
          <w:rFonts w:cs="Times New Roman"/>
          <w:vertAlign w:val="subscript"/>
        </w:rPr>
        <w:t>2</w:t>
      </w:r>
      <w:r>
        <w:rPr>
          <w:rFonts w:cs="Times New Roman"/>
        </w:rPr>
        <w:t>O.</w:t>
      </w:r>
    </w:p>
    <w:p w14:paraId="0E4C93F5" w14:textId="77777777" w:rsidR="00F6765F" w:rsidRDefault="00BE06EE">
      <w:pPr>
        <w:pStyle w:val="Heading2"/>
      </w:pPr>
      <w:r>
        <w:t>Diffusion modeling</w:t>
      </w:r>
    </w:p>
    <w:p w14:paraId="2AD4C7D1" w14:textId="77777777" w:rsidR="00F6765F" w:rsidRDefault="00BE06EE">
      <w:r>
        <w:t xml:space="preserve"> H</w:t>
      </w:r>
      <w:r>
        <w:rPr>
          <w:vertAlign w:val="superscript"/>
        </w:rPr>
        <w:t>+</w:t>
      </w:r>
      <w:r>
        <w:t xml:space="preserve"> diffusivities in each direction were obtained from the whole-block FTIR data after each time step using forward models modified to account for path integration effects. The 3-dimensional internal concentration, </w:t>
      </w:r>
      <w:r>
        <w:rPr>
          <w:i/>
          <w:iCs/>
        </w:rPr>
        <w:t>v</w:t>
      </w:r>
      <w:r>
        <w:t>, is calculated from the time t and diffusivities D in each direction for a rectangular parallelepiped with unit initial concentration and zero external concentration for the region 0 &lt; x &lt; L</w:t>
      </w:r>
      <w:r>
        <w:rPr>
          <w:vertAlign w:val="subscript"/>
        </w:rPr>
        <w:t>a</w:t>
      </w:r>
      <w:r>
        <w:t>, 0 &lt; y &lt; L</w:t>
      </w:r>
      <w:r>
        <w:rPr>
          <w:vertAlign w:val="subscript"/>
        </w:rPr>
        <w:t>b</w:t>
      </w:r>
      <w:r>
        <w:t>; 0 &lt; z &lt; L</w:t>
      </w:r>
      <w:r>
        <w:rPr>
          <w:vertAlign w:val="subscript"/>
        </w:rPr>
        <w:t>c</w:t>
      </w:r>
      <w:r>
        <w:t xml:space="preserve"> as follows (Carslaw and Jaeger 1959):</w:t>
      </w:r>
    </w:p>
    <w:p w14:paraId="40025E0A" w14:textId="77777777" w:rsidR="00F6765F" w:rsidRDefault="00BE06EE">
      <w:pPr>
        <w:ind w:firstLine="0"/>
      </w:pPr>
      <m:oMathPara>
        <m:oMath>
          <m:r>
            <w:rPr>
              <w:rFonts w:ascii="Cambria Math" w:hAnsi="Cambria Math"/>
            </w:rPr>
            <m:t>v=</m:t>
          </m:r>
          <m:d>
            <m:dPr>
              <m:ctrlPr>
                <w:rPr>
                  <w:rFonts w:ascii="Cambria Math" w:hAnsi="Cambria Math"/>
                </w:rPr>
              </m:ctrlPr>
            </m:dPr>
            <m:e>
              <m:r>
                <w:rPr>
                  <w:rFonts w:ascii="Cambria Math" w:hAnsi="Cambria Math"/>
                </w:rPr>
                <m:t>erf</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a</m:t>
                              </m:r>
                            </m:sub>
                          </m:sSub>
                          <m:r>
                            <w:rPr>
                              <w:rFonts w:ascii="Cambria Math" w:hAnsi="Cambria Math"/>
                            </w:rPr>
                            <m:t>t</m:t>
                          </m:r>
                        </m:e>
                      </m:rad>
                    </m:den>
                  </m:f>
                </m:e>
              </m:d>
              <m:r>
                <w:rPr>
                  <w:rFonts w:ascii="Cambria Math" w:hAnsi="Cambria Math"/>
                </w:rPr>
                <m:t>+erf</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-x</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a</m:t>
                              </m:r>
                            </m:sub>
                          </m:sSub>
                          <m:r>
                            <w:rPr>
                              <w:rFonts w:ascii="Cambria Math" w:hAnsi="Cambria Math"/>
                            </w:rPr>
                            <m:t>t</m:t>
                          </m:r>
                        </m:e>
                      </m:rad>
                    </m:den>
                  </m:f>
                </m:e>
              </m:d>
            </m:e>
          </m:d>
          <m:r>
            <w:rPr>
              <w:rFonts w:ascii="Cambria Math" w:hAnsi="Cambria Math"/>
            </w:rPr>
            <m:t>×</m:t>
          </m:r>
          <m:d>
            <m:dPr>
              <m:ctrlPr>
                <w:rPr>
                  <w:rFonts w:ascii="Cambria Math" w:hAnsi="Cambria Math"/>
                </w:rPr>
              </m:ctrlPr>
            </m:dPr>
            <m:e>
              <m:r>
                <w:rPr>
                  <w:rFonts w:ascii="Cambria Math" w:hAnsi="Cambria Math"/>
                </w:rPr>
                <m:t>erf</m:t>
              </m:r>
              <m:d>
                <m:dPr>
                  <m:ctrlPr>
                    <w:rPr>
                      <w:rFonts w:ascii="Cambria Math" w:hAnsi="Cambria Math"/>
                    </w:rPr>
                  </m:ctrlPr>
                </m:dPr>
                <m:e>
                  <m:f>
                    <m:fPr>
                      <m:ctrlPr>
                        <w:rPr>
                          <w:rFonts w:ascii="Cambria Math" w:hAnsi="Cambria Math"/>
                        </w:rPr>
                      </m:ctrlPr>
                    </m:fPr>
                    <m:num>
                      <m:r>
                        <w:rPr>
                          <w:rFonts w:ascii="Cambria Math" w:hAnsi="Cambria Math"/>
                        </w:rPr>
                        <m:t>y</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t</m:t>
                          </m:r>
                        </m:e>
                      </m:rad>
                    </m:den>
                  </m:f>
                </m:e>
              </m:d>
              <m:r>
                <w:rPr>
                  <w:rFonts w:ascii="Cambria Math" w:hAnsi="Cambria Math"/>
                </w:rPr>
                <m:t>+erf</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b</m:t>
                          </m:r>
                        </m:sub>
                      </m:sSub>
                      <m:r>
                        <w:rPr>
                          <w:rFonts w:ascii="Cambria Math" w:hAnsi="Cambria Math"/>
                        </w:rPr>
                        <m:t>-y</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t</m:t>
                          </m:r>
                        </m:e>
                      </m:rad>
                    </m:den>
                  </m:f>
                </m:e>
              </m:d>
            </m:e>
          </m:d>
          <m:r>
            <w:rPr>
              <w:rFonts w:ascii="Cambria Math" w:hAnsi="Cambria Math"/>
            </w:rPr>
            <m:t>×</m:t>
          </m:r>
          <m:d>
            <m:dPr>
              <m:ctrlPr>
                <w:rPr>
                  <w:rFonts w:ascii="Cambria Math" w:hAnsi="Cambria Math"/>
                </w:rPr>
              </m:ctrlPr>
            </m:dPr>
            <m:e>
              <m:r>
                <w:rPr>
                  <w:rFonts w:ascii="Cambria Math" w:hAnsi="Cambria Math"/>
                </w:rPr>
                <m:t>erf</m:t>
              </m:r>
              <m:d>
                <m:dPr>
                  <m:ctrlPr>
                    <w:rPr>
                      <w:rFonts w:ascii="Cambria Math" w:hAnsi="Cambria Math"/>
                    </w:rPr>
                  </m:ctrlPr>
                </m:dPr>
                <m:e>
                  <m:f>
                    <m:fPr>
                      <m:ctrlPr>
                        <w:rPr>
                          <w:rFonts w:ascii="Cambria Math" w:hAnsi="Cambria Math"/>
                        </w:rPr>
                      </m:ctrlPr>
                    </m:fPr>
                    <m:num>
                      <m:r>
                        <w:rPr>
                          <w:rFonts w:ascii="Cambria Math" w:hAnsi="Cambria Math"/>
                        </w:rPr>
                        <m:t>z</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t</m:t>
                          </m:r>
                        </m:e>
                      </m:rad>
                    </m:den>
                  </m:f>
                </m:e>
              </m:d>
              <m:r>
                <w:rPr>
                  <w:rFonts w:ascii="Cambria Math" w:hAnsi="Cambria Math"/>
                </w:rPr>
                <m:t>+erf</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c</m:t>
                          </m:r>
                        </m:sub>
                      </m:sSub>
                      <m:r>
                        <w:rPr>
                          <w:rFonts w:ascii="Cambria Math" w:hAnsi="Cambria Math"/>
                        </w:rPr>
                        <m:t>-z</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t</m:t>
                          </m:r>
                        </m:e>
                      </m:rad>
                    </m:den>
                  </m:f>
                </m:e>
              </m:d>
            </m:e>
          </m:d>
        </m:oMath>
      </m:oMathPara>
    </w:p>
    <w:p w14:paraId="35DE798E" w14:textId="77777777" w:rsidR="00F6765F" w:rsidRDefault="00BE06EE">
      <w:pPr>
        <w:ind w:firstLine="0"/>
      </w:pPr>
      <w:r>
        <w:t xml:space="preserve">The internal concentrations are then averaged along the ray path of the FTIR observations to obtain path-integrated profiles. These “whole-block” profiles are then fit to the data measured in the uncut block. </w:t>
      </w:r>
      <w:commentRangeStart w:id="1957"/>
      <w:r>
        <w:t xml:space="preserve">These models are described in more </w:t>
      </w:r>
      <w:r>
        <w:fldChar w:fldCharType="begin"/>
      </w:r>
      <w:bookmarkStart w:id="1958" w:name="__Fieldmark__6839_208418766"/>
      <w:r>
        <w:fldChar w:fldCharType="end"/>
      </w:r>
      <w:r>
        <w:fldChar w:fldCharType="begin"/>
      </w:r>
      <w:bookmarkStart w:id="1959" w:name="__Fieldmark__6842_208418766"/>
      <w:bookmarkStart w:id="1960" w:name="__Fieldmark__5747_2403155824"/>
      <w:bookmarkEnd w:id="1958"/>
      <w:r>
        <w:fldChar w:fldCharType="separate"/>
      </w:r>
      <w:r>
        <w:t>d</w:t>
      </w:r>
      <w:bookmarkStart w:id="1961" w:name="__Fieldmark__5564_545160095"/>
      <w:bookmarkStart w:id="1962" w:name="__Fieldmark__5750_2403155824"/>
      <w:r>
        <w:t>e</w:t>
      </w:r>
      <w:bookmarkStart w:id="1963" w:name="__Fieldmark__5567_545160095"/>
      <w:bookmarkStart w:id="1964" w:name="__Fieldmark__5485_1417665735"/>
      <w:r>
        <w:t>t</w:t>
      </w:r>
      <w:bookmarkStart w:id="1965" w:name="__Fieldmark__5488_1417665735"/>
      <w:bookmarkStart w:id="1966" w:name="__Fieldmark__5119_3310317172"/>
      <w:r>
        <w:t>a</w:t>
      </w:r>
      <w:bookmarkStart w:id="1967" w:name="__Fieldmark__5690_2505137388"/>
      <w:bookmarkStart w:id="1968" w:name="__Fieldmark__4900_1561598236"/>
      <w:bookmarkStart w:id="1969" w:name="__Fieldmark__5123_3310317172"/>
      <w:r>
        <w:t>i</w:t>
      </w:r>
      <w:bookmarkStart w:id="1970" w:name="__Fieldmark__5695_2505137388"/>
      <w:bookmarkStart w:id="1971" w:name="__Fieldmark__4903_1561598236"/>
      <w:bookmarkStart w:id="1972" w:name="__Fieldmark__4742_2280461051"/>
      <w:r>
        <w:t xml:space="preserve">l </w:t>
      </w:r>
      <w:bookmarkStart w:id="1973" w:name="__Fieldmark__4480_908293503"/>
      <w:bookmarkStart w:id="1974" w:name="__Fieldmark__4745_2280461051"/>
      <w:r>
        <w:t>b</w:t>
      </w:r>
      <w:bookmarkStart w:id="1975" w:name="__Fieldmark__4484_908293503"/>
      <w:bookmarkStart w:id="1976" w:name="__Fieldmark__3885_2048093008"/>
      <w:bookmarkStart w:id="1977" w:name="__Fieldmark__10992_1777031281"/>
      <w:r>
        <w:t>y</w:t>
      </w:r>
      <w:bookmarkStart w:id="1978" w:name="__Fieldmark__10996_1777031281"/>
      <w:bookmarkStart w:id="1979" w:name="__Fieldmark__3887_2048093008"/>
      <w:r>
        <w:t xml:space="preserve"> E</w:t>
      </w:r>
      <w:bookmarkStart w:id="1980" w:name="__Fieldmark__2907_3642959469"/>
      <w:r>
        <w:t xml:space="preserve">. Ferriss </w:t>
      </w:r>
      <w:bookmarkStart w:id="1981" w:name="__Fieldmark__2816_2362112943"/>
      <w:r>
        <w:t>e</w:t>
      </w:r>
      <w:bookmarkStart w:id="1982" w:name="__Fieldmark__2731_2049629825"/>
      <w:r>
        <w:t>t</w:t>
      </w:r>
      <w:bookmarkStart w:id="1983" w:name="__Fieldmark__2646_687217606"/>
      <w:r>
        <w:t xml:space="preserve"> </w:t>
      </w:r>
      <w:bookmarkStart w:id="1984" w:name="__Fieldmark__2561_2209115713"/>
      <w:r>
        <w:t>a</w:t>
      </w:r>
      <w:bookmarkStart w:id="1985" w:name="__Fieldmark__2478_1105856583"/>
      <w:r>
        <w:t>l</w:t>
      </w:r>
      <w:bookmarkStart w:id="1986" w:name="__Fieldmark__2391_1929513578"/>
      <w:r>
        <w:t>.</w:t>
      </w:r>
      <w:bookmarkStart w:id="1987" w:name="__Fieldmark__2306_739104655"/>
      <w:r>
        <w:t xml:space="preserve"> </w:t>
      </w:r>
      <w:bookmarkStart w:id="1988" w:name="__Fieldmark__2220_462321902"/>
      <w:r>
        <w:t>(</w:t>
      </w:r>
      <w:bookmarkStart w:id="1989" w:name="__Fieldmark__2132_948816634"/>
      <w:r>
        <w:t>2</w:t>
      </w:r>
      <w:bookmarkStart w:id="1990" w:name="__Fieldmark__2044_2312622389"/>
      <w:r>
        <w:t>0</w:t>
      </w:r>
      <w:bookmarkStart w:id="1991" w:name="__Fieldmark__1955_2161409428"/>
      <w:r>
        <w:t>1</w:t>
      </w:r>
      <w:bookmarkStart w:id="1992" w:name="__Fieldmark__1865_188299688"/>
      <w:r>
        <w:t>5</w:t>
      </w:r>
      <w:bookmarkStart w:id="1993" w:name="__Fieldmark__1774_1216455718"/>
      <w:r>
        <w:t>)</w:t>
      </w:r>
      <w:bookmarkStart w:id="1994" w:name="__Fieldmark__1683_649753871"/>
      <w:r>
        <w:t xml:space="preserve"> </w:t>
      </w:r>
      <w:bookmarkStart w:id="1995" w:name="__Fieldmark__1596_2534479100"/>
      <w:r>
        <w:t>a</w:t>
      </w:r>
      <w:bookmarkStart w:id="1996" w:name="__Fieldmark__1504_1692434574"/>
      <w:r>
        <w:t>n</w:t>
      </w:r>
      <w:bookmarkStart w:id="1997" w:name="__Fieldmark__1413_148202576"/>
      <w:r>
        <w:t>d</w:t>
      </w:r>
      <w:bookmarkStart w:id="1998" w:name="__Fieldmark__2894_2994147849"/>
      <w:r>
        <w:t xml:space="preserve"> </w:t>
      </w:r>
      <w:bookmarkStart w:id="1999" w:name="__Fieldmark__1230_3231691474"/>
      <w:r>
        <w:t>i</w:t>
      </w:r>
      <w:bookmarkStart w:id="2000" w:name="__Fieldmark__1138_3149341642"/>
      <w:r>
        <w:t>m</w:t>
      </w:r>
      <w:bookmarkStart w:id="2001" w:name="__Fieldmark__1046_4213078475"/>
      <w:r>
        <w:t>p</w:t>
      </w:r>
      <w:bookmarkStart w:id="2002" w:name="__Fieldmark__954_4019975519"/>
      <w:r>
        <w:t>l</w:t>
      </w:r>
      <w:bookmarkStart w:id="2003" w:name="__Fieldmark__865_3852820974"/>
      <w:r>
        <w:t>emented using the free, open-source software package pynams (Ferriss 2015)</w:t>
      </w:r>
      <w:r>
        <w:fldChar w:fldCharType="end"/>
      </w:r>
      <w:r>
        <w:fldChar w:fldCharType="begin"/>
      </w:r>
      <w:bookmarkStart w:id="2004" w:name="__Fieldmark__6952_208418766"/>
      <w:bookmarkEnd w:id="1959"/>
      <w:bookmarkEnd w:id="1960"/>
      <w:r>
        <w:fldChar w:fldCharType="end"/>
      </w:r>
      <w:r>
        <w:fldChar w:fldCharType="begin"/>
      </w:r>
      <w:bookmarkStart w:id="2005" w:name="__Fieldmark__6957_208418766"/>
      <w:bookmarkStart w:id="2006" w:name="__Fieldmark__5856_2403155824"/>
      <w:bookmarkEnd w:id="2004"/>
      <w:bookmarkEnd w:id="1961"/>
      <w:bookmarkEnd w:id="1962"/>
      <w:r>
        <w:fldChar w:fldCharType="end"/>
      </w:r>
      <w:r>
        <w:fldChar w:fldCharType="begin"/>
      </w:r>
      <w:bookmarkStart w:id="2007" w:name="__Fieldmark__5861_2403155824"/>
      <w:bookmarkStart w:id="2008" w:name="__Fieldmark__5669_545160095"/>
      <w:bookmarkStart w:id="2009" w:name="__Fieldmark__6964_208418766"/>
      <w:bookmarkEnd w:id="2005"/>
      <w:bookmarkEnd w:id="2006"/>
      <w:bookmarkEnd w:id="1963"/>
      <w:bookmarkEnd w:id="1964"/>
      <w:r>
        <w:fldChar w:fldCharType="end"/>
      </w:r>
      <w:bookmarkStart w:id="2010" w:name="__Fieldmark__5592_1417665735"/>
      <w:bookmarkStart w:id="2011" w:name="__Fieldmark__5217_3310317172"/>
      <w:bookmarkStart w:id="2012" w:name="__Fieldmark__5682_545160095"/>
      <w:bookmarkStart w:id="2013" w:name="__Fieldmark__5794_2505137388"/>
      <w:bookmarkStart w:id="2014" w:name="__Fieldmark__4996_1561598236"/>
      <w:bookmarkStart w:id="2015" w:name="__Fieldmark__4829_2280461051"/>
      <w:bookmarkStart w:id="2016" w:name="__Fieldmark__5233_3310317172"/>
      <w:bookmarkStart w:id="2017" w:name="__Fieldmark__6730_527255555"/>
      <w:bookmarkStart w:id="2018" w:name="__Fieldmark__3030_3642959469"/>
      <w:bookmarkStart w:id="2019" w:name="__Fieldmark__11107_1777031281"/>
      <w:bookmarkStart w:id="2020" w:name="__Fieldmark__4001_2048093008"/>
      <w:bookmarkStart w:id="2021" w:name="__Fieldmark__4605_908293503"/>
      <w:bookmarkStart w:id="2022" w:name="__Fieldmark__1750_649753871"/>
      <w:bookmarkStart w:id="2023" w:name="__Fieldmark__1563_1692434574"/>
      <w:bookmarkStart w:id="2024" w:name="__Fieldmark__2945_2994147849"/>
      <w:bookmarkStart w:id="2025" w:name="__Fieldmark__1181_3149341642"/>
      <w:bookmarkStart w:id="2026" w:name="__Fieldmark__989_4019975519"/>
      <w:bookmarkStart w:id="2027" w:name="__Fieldmark__800_3917936936"/>
      <w:bookmarkStart w:id="2028" w:name="__Fieldmark__608_837005789"/>
      <w:bookmarkStart w:id="2029" w:name="__Fieldmark__416_2630548144"/>
      <w:bookmarkStart w:id="2030" w:name="__Fieldmark__639_2304565098"/>
      <w:bookmarkStart w:id="2031" w:name="__Fieldmark__2718_2304565098"/>
      <w:bookmarkStart w:id="2032" w:name="__Fieldmark__512_3470823330"/>
      <w:bookmarkStart w:id="2033" w:name="__Fieldmark__704_3265051427"/>
      <w:bookmarkStart w:id="2034" w:name="__Fieldmark__896_3852820974"/>
      <w:bookmarkStart w:id="2035" w:name="__Fieldmark__1085_4213078475"/>
      <w:bookmarkStart w:id="2036" w:name="__Fieldmark__1277_3231691474"/>
      <w:bookmarkStart w:id="2037" w:name="__Fieldmark__1468_148202576"/>
      <w:bookmarkStart w:id="2038" w:name="__Fieldmark__1659_2534479100"/>
      <w:bookmarkStart w:id="2039" w:name="__Fieldmark__1940_188299688"/>
      <w:bookmarkStart w:id="2040" w:name="__Fieldmark__2034_2161409428"/>
      <w:bookmarkStart w:id="2041" w:name="__Fieldmark__2127_2312622389"/>
      <w:bookmarkStart w:id="2042" w:name="__Fieldmark__2219_948816634"/>
      <w:bookmarkStart w:id="2043" w:name="__Fieldmark__2311_462321902"/>
      <w:bookmarkStart w:id="2044" w:name="__Fieldmark__2401_739104655"/>
      <w:bookmarkStart w:id="2045" w:name="__Fieldmark__2490_1929513578"/>
      <w:bookmarkStart w:id="2046" w:name="__Fieldmark__2581_1105856583"/>
      <w:bookmarkStart w:id="2047" w:name="__Fieldmark__2668_2209115713"/>
      <w:bookmarkStart w:id="2048" w:name="__Fieldmark__11114_1777031281"/>
      <w:bookmarkStart w:id="2049" w:name="__Fieldmark__2757_687217606"/>
      <w:bookmarkStart w:id="2050" w:name="__Fieldmark__2846_2049629825"/>
      <w:bookmarkStart w:id="2051" w:name="__Fieldmark__2935_2362112943"/>
      <w:bookmarkStart w:id="2052" w:name="__Fieldmark__4010_2048093008"/>
      <w:bookmarkStart w:id="2053" w:name="__Fieldmark__4870_2280461051"/>
      <w:bookmarkStart w:id="2054" w:name="__Fieldmark__11101_1777031281"/>
      <w:bookmarkStart w:id="2055" w:name="__Fieldmark__3993_2048093008"/>
      <w:bookmarkStart w:id="2056" w:name="__Fieldmark__4597_908293503"/>
      <w:bookmarkStart w:id="2057" w:name="__Fieldmark__773_3917936936"/>
      <w:bookmarkStart w:id="2058" w:name="__Fieldmark__5804_2505137388"/>
      <w:bookmarkStart w:id="2059" w:name="__Fieldmark__4835_2280461051"/>
      <w:bookmarkStart w:id="2060" w:name="__Fieldmark__4564_908293503"/>
      <w:bookmarkStart w:id="2061" w:name="__Fieldmark__5004_1561598236"/>
      <w:bookmarkStart w:id="2062" w:name="__Fieldmark__5601_1417665735"/>
      <w:bookmarkStart w:id="2063" w:name="__Fieldmark__5787_2505137388"/>
      <w:bookmarkStart w:id="2064" w:name="__Fieldmark__4991_1561598236"/>
      <w:bookmarkStart w:id="2065" w:name="__Fieldmark__5224_3310317172"/>
      <w:bookmarkStart w:id="2066" w:name="__Fieldmark__5868_2403155824"/>
      <w:bookmarkStart w:id="2067" w:name="__Fieldmark__5586_1417665735"/>
      <w:bookmarkStart w:id="2068" w:name="__Fieldmark__5674_545160095"/>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r>
        <w:t xml:space="preserve">. </w:t>
      </w:r>
      <w:commentRangeEnd w:id="1957"/>
      <w:r w:rsidR="00364BFD">
        <w:rPr>
          <w:rStyle w:val="CommentReference"/>
        </w:rPr>
        <w:commentReference w:id="1957"/>
      </w:r>
    </w:p>
    <w:p w14:paraId="32EA00D9" w14:textId="15C7AFE2" w:rsidR="00F6765F" w:rsidRDefault="00BE06EE">
      <w:r>
        <w:rPr>
          <w:rFonts w:cs="Times New Roman"/>
        </w:rPr>
        <w:t>For the SIMS profiles of the zoned Kilauea Iki phenocryst, we estimated the diffusivity using a Monte Carlo model of diffusive H</w:t>
      </w:r>
      <w:r>
        <w:rPr>
          <w:rFonts w:cs="Times New Roman"/>
          <w:vertAlign w:val="superscript"/>
        </w:rPr>
        <w:t>+</w:t>
      </w:r>
      <w:r>
        <w:rPr>
          <w:rFonts w:cs="Times New Roman"/>
        </w:rPr>
        <w:t xml:space="preserve"> loss from the olivine phenocryst in response to syneruptive degassing of its host magma. We assume an average decompression rate of 0.05 ± 0.005 MPa/s from Ferguson et al. 2016 </w:t>
      </w:r>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69" w:name="__Fieldmark__7189_208418766"/>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70" w:name="__Fieldmark__7192_208418766"/>
      <w:bookmarkStart w:id="2071" w:name="__Fieldmark__6082_2403155824"/>
      <w:bookmarkEnd w:id="2069"/>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72" w:name="__Fieldmark__7197_208418766"/>
      <w:bookmarkStart w:id="2073" w:name="__Fieldmark__5884_545160095"/>
      <w:bookmarkStart w:id="2074" w:name="__Fieldmark__6085_2403155824"/>
      <w:bookmarkEnd w:id="2070"/>
      <w:bookmarkEnd w:id="2071"/>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75" w:name="__Fieldmark__7204_208418766"/>
      <w:bookmarkStart w:id="2076" w:name="__Fieldmark__5887_545160095"/>
      <w:bookmarkStart w:id="2077" w:name="__Fieldmark__5793_1417665735"/>
      <w:bookmarkStart w:id="2078" w:name="__Fieldmark__6090_2403155824"/>
      <w:bookmarkEnd w:id="2072"/>
      <w:bookmarkEnd w:id="2073"/>
      <w:bookmarkEnd w:id="207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79" w:name="__Fieldmark__5986_2505137388"/>
      <w:bookmarkStart w:id="2080" w:name="__Fieldmark__5164_1561598236"/>
      <w:bookmarkStart w:id="2081" w:name="__Fieldmark__5409_3310317172"/>
      <w:bookmarkStart w:id="2082" w:name="__Fieldmark__7221_208418766"/>
      <w:bookmarkStart w:id="2083" w:name="__Fieldmark__5900_545160095"/>
      <w:bookmarkStart w:id="2084" w:name="__Fieldmark__5796_1417665735"/>
      <w:bookmarkStart w:id="2085" w:name="__Fieldmark__6105_2403155824"/>
      <w:bookmarkEnd w:id="2075"/>
      <w:bookmarkEnd w:id="2076"/>
      <w:bookmarkEnd w:id="2077"/>
      <w:bookmarkEnd w:id="2078"/>
      <w:bookmarkEnd w:id="2079"/>
      <w:bookmarkEnd w:id="2080"/>
      <w:bookmarkEnd w:id="2081"/>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86" w:name="__Fieldmark__5989_2505137388"/>
      <w:bookmarkStart w:id="2087" w:name="__Fieldmark__4990_2280461051"/>
      <w:bookmarkStart w:id="2088" w:name="__Fieldmark__5167_1561598236"/>
      <w:bookmarkStart w:id="2089" w:name="__Fieldmark__5412_3310317172"/>
      <w:bookmarkStart w:id="2090" w:name="__Fieldmark__7241_208418766"/>
      <w:bookmarkStart w:id="2091" w:name="__Fieldmark__5916_545160095"/>
      <w:bookmarkStart w:id="2092" w:name="__Fieldmark__5807_1417665735"/>
      <w:bookmarkStart w:id="2093" w:name="__Fieldmark__6123_2403155824"/>
      <w:bookmarkEnd w:id="2082"/>
      <w:bookmarkEnd w:id="2083"/>
      <w:bookmarkEnd w:id="2084"/>
      <w:bookmarkEnd w:id="2085"/>
      <w:bookmarkEnd w:id="2086"/>
      <w:bookmarkEnd w:id="2087"/>
      <w:bookmarkEnd w:id="2088"/>
      <w:bookmarkEnd w:id="2089"/>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094" w:name="__Fieldmark__5995_2505137388"/>
      <w:bookmarkStart w:id="2095" w:name="__Fieldmark__4993_2280461051"/>
      <w:bookmarkStart w:id="2096" w:name="__Fieldmark__4709_908293503"/>
      <w:bookmarkStart w:id="2097" w:name="__Fieldmark__5172_1561598236"/>
      <w:bookmarkStart w:id="2098" w:name="__Fieldmark__5420_3310317172"/>
      <w:bookmarkStart w:id="2099" w:name="__Fieldmark__7264_208418766"/>
      <w:bookmarkStart w:id="2100" w:name="__Fieldmark__5935_545160095"/>
      <w:bookmarkStart w:id="2101" w:name="__Fieldmark__5821_1417665735"/>
      <w:bookmarkStart w:id="2102" w:name="__Fieldmark__6144_2403155824"/>
      <w:bookmarkEnd w:id="2090"/>
      <w:bookmarkEnd w:id="2091"/>
      <w:bookmarkEnd w:id="2092"/>
      <w:bookmarkEnd w:id="2093"/>
      <w:bookmarkEnd w:id="2094"/>
      <w:bookmarkEnd w:id="2095"/>
      <w:bookmarkEnd w:id="2096"/>
      <w:bookmarkEnd w:id="2097"/>
      <w:bookmarkEnd w:id="2098"/>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03" w:name="__Fieldmark__6004_2505137388"/>
      <w:bookmarkStart w:id="2104" w:name="__Fieldmark__4998_2280461051"/>
      <w:bookmarkStart w:id="2105" w:name="__Fieldmark__11206_1777031281"/>
      <w:bookmarkStart w:id="2106" w:name="__Fieldmark__4712_908293503"/>
      <w:bookmarkStart w:id="2107" w:name="__Fieldmark__5179_1561598236"/>
      <w:bookmarkStart w:id="2108" w:name="__Fieldmark__5431_3310317172"/>
      <w:bookmarkStart w:id="2109" w:name="__Fieldmark__7290_208418766"/>
      <w:bookmarkStart w:id="2110" w:name="__Fieldmark__5957_545160095"/>
      <w:bookmarkStart w:id="2111" w:name="__Fieldmark__5838_1417665735"/>
      <w:bookmarkStart w:id="2112" w:name="__Fieldmark__6168_2403155824"/>
      <w:bookmarkEnd w:id="2099"/>
      <w:bookmarkEnd w:id="2100"/>
      <w:bookmarkEnd w:id="2101"/>
      <w:bookmarkEnd w:id="2102"/>
      <w:bookmarkEnd w:id="2103"/>
      <w:bookmarkEnd w:id="2104"/>
      <w:bookmarkEnd w:id="2105"/>
      <w:bookmarkEnd w:id="2106"/>
      <w:bookmarkEnd w:id="2107"/>
      <w:bookmarkEnd w:id="2108"/>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13" w:name="__Fieldmark__6016_2505137388"/>
      <w:bookmarkStart w:id="2114" w:name="__Fieldmark__5005_2280461051"/>
      <w:bookmarkStart w:id="2115" w:name="__Fieldmark__11209_1777031281"/>
      <w:bookmarkStart w:id="2116" w:name="__Fieldmark__4126_2048093008"/>
      <w:bookmarkStart w:id="2117" w:name="__Fieldmark__4717_908293503"/>
      <w:bookmarkStart w:id="2118" w:name="__Fieldmark__5188_1561598236"/>
      <w:bookmarkStart w:id="2119" w:name="__Fieldmark__5445_3310317172"/>
      <w:bookmarkStart w:id="2120" w:name="__Fieldmark__7319_208418766"/>
      <w:bookmarkStart w:id="2121" w:name="__Fieldmark__5982_545160095"/>
      <w:bookmarkStart w:id="2122" w:name="__Fieldmark__5858_1417665735"/>
      <w:bookmarkStart w:id="2123" w:name="__Fieldmark__6195_2403155824"/>
      <w:bookmarkEnd w:id="2109"/>
      <w:bookmarkEnd w:id="2110"/>
      <w:bookmarkEnd w:id="2111"/>
      <w:bookmarkEnd w:id="2112"/>
      <w:bookmarkEnd w:id="2113"/>
      <w:bookmarkEnd w:id="2114"/>
      <w:bookmarkEnd w:id="2115"/>
      <w:bookmarkEnd w:id="2116"/>
      <w:bookmarkEnd w:id="2117"/>
      <w:bookmarkEnd w:id="2118"/>
      <w:bookmarkEnd w:id="2119"/>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24" w:name="__Fieldmark__6031_2505137388"/>
      <w:bookmarkStart w:id="2125" w:name="__Fieldmark__5014_2280461051"/>
      <w:bookmarkStart w:id="2126" w:name="__Fieldmark__11214_1777031281"/>
      <w:bookmarkStart w:id="2127" w:name="__Fieldmark__4129_2048093008"/>
      <w:bookmarkStart w:id="2128" w:name="__Fieldmark__4724_908293503"/>
      <w:bookmarkStart w:id="2129" w:name="__Fieldmark__5199_1561598236"/>
      <w:bookmarkStart w:id="2130" w:name="__Fieldmark__5462_3310317172"/>
      <w:bookmarkStart w:id="2131" w:name="__Fieldmark__7348_208418766"/>
      <w:bookmarkStart w:id="2132" w:name="__Fieldmark__6007_545160095"/>
      <w:bookmarkStart w:id="2133" w:name="__Fieldmark__5881_1417665735"/>
      <w:bookmarkStart w:id="2134" w:name="__Fieldmark__6222_2403155824"/>
      <w:bookmarkEnd w:id="2120"/>
      <w:bookmarkEnd w:id="2121"/>
      <w:bookmarkEnd w:id="2122"/>
      <w:bookmarkEnd w:id="2123"/>
      <w:bookmarkEnd w:id="2124"/>
      <w:bookmarkEnd w:id="2125"/>
      <w:bookmarkEnd w:id="2126"/>
      <w:bookmarkEnd w:id="2127"/>
      <w:bookmarkEnd w:id="2128"/>
      <w:bookmarkEnd w:id="2129"/>
      <w:bookmarkEnd w:id="2130"/>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35" w:name="__Fieldmark__6049_2505137388"/>
      <w:bookmarkStart w:id="2136" w:name="__Fieldmark__5022_2280461051"/>
      <w:bookmarkStart w:id="2137" w:name="__Fieldmark__11218_1777031281"/>
      <w:bookmarkStart w:id="2138" w:name="__Fieldmark__4131_2048093008"/>
      <w:bookmarkStart w:id="2139" w:name="__Fieldmark__4730_908293503"/>
      <w:bookmarkStart w:id="2140" w:name="__Fieldmark__5209_1561598236"/>
      <w:bookmarkStart w:id="2141" w:name="__Fieldmark__5482_3310317172"/>
      <w:bookmarkStart w:id="2142" w:name="__Fieldmark__7377_208418766"/>
      <w:bookmarkStart w:id="2143" w:name="__Fieldmark__6032_545160095"/>
      <w:bookmarkStart w:id="2144" w:name="__Fieldmark__5904_1417665735"/>
      <w:bookmarkStart w:id="2145" w:name="__Fieldmark__6249_2403155824"/>
      <w:bookmarkEnd w:id="2131"/>
      <w:bookmarkEnd w:id="2132"/>
      <w:bookmarkEnd w:id="2133"/>
      <w:bookmarkEnd w:id="2134"/>
      <w:bookmarkEnd w:id="2135"/>
      <w:bookmarkEnd w:id="2136"/>
      <w:bookmarkEnd w:id="2137"/>
      <w:bookmarkEnd w:id="2138"/>
      <w:bookmarkEnd w:id="2139"/>
      <w:bookmarkEnd w:id="2140"/>
      <w:bookmarkEnd w:id="2141"/>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46" w:name="__Fieldmark__6066_2505137388"/>
      <w:bookmarkStart w:id="2147" w:name="__Fieldmark__5031_2280461051"/>
      <w:bookmarkStart w:id="2148" w:name="__Fieldmark__11223_1777031281"/>
      <w:bookmarkStart w:id="2149" w:name="__Fieldmark__4134_2048093008"/>
      <w:bookmarkStart w:id="2150" w:name="__Fieldmark__4737_908293503"/>
      <w:bookmarkStart w:id="2151" w:name="__Fieldmark__5220_1561598236"/>
      <w:bookmarkStart w:id="2152" w:name="__Fieldmark__5502_3310317172"/>
      <w:bookmarkStart w:id="2153" w:name="__Fieldmark__7406_208418766"/>
      <w:bookmarkStart w:id="2154" w:name="__Fieldmark__6057_545160095"/>
      <w:bookmarkStart w:id="2155" w:name="__Fieldmark__5927_1417665735"/>
      <w:bookmarkStart w:id="2156" w:name="__Fieldmark__6276_2403155824"/>
      <w:bookmarkEnd w:id="2142"/>
      <w:bookmarkEnd w:id="2143"/>
      <w:bookmarkEnd w:id="2144"/>
      <w:bookmarkEnd w:id="2145"/>
      <w:bookmarkEnd w:id="2146"/>
      <w:bookmarkEnd w:id="2147"/>
      <w:bookmarkEnd w:id="2148"/>
      <w:bookmarkEnd w:id="2149"/>
      <w:bookmarkEnd w:id="2150"/>
      <w:bookmarkEnd w:id="2151"/>
      <w:bookmarkEnd w:id="2152"/>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57" w:name="__Fieldmark__6084_2505137388"/>
      <w:bookmarkStart w:id="2158" w:name="__Fieldmark__5040_2280461051"/>
      <w:bookmarkStart w:id="2159" w:name="__Fieldmark__11228_1777031281"/>
      <w:bookmarkStart w:id="2160" w:name="__Fieldmark__4137_2048093008"/>
      <w:bookmarkStart w:id="2161" w:name="__Fieldmark__4744_908293503"/>
      <w:bookmarkStart w:id="2162" w:name="__Fieldmark__5231_1561598236"/>
      <w:bookmarkStart w:id="2163" w:name="__Fieldmark__5522_3310317172"/>
      <w:bookmarkStart w:id="2164" w:name="__Fieldmark__7435_208418766"/>
      <w:bookmarkStart w:id="2165" w:name="__Fieldmark__6082_545160095"/>
      <w:bookmarkStart w:id="2166" w:name="__Fieldmark__5950_1417665735"/>
      <w:bookmarkStart w:id="2167" w:name="__Fieldmark__6303_2403155824"/>
      <w:bookmarkEnd w:id="2153"/>
      <w:bookmarkEnd w:id="2154"/>
      <w:bookmarkEnd w:id="2155"/>
      <w:bookmarkEnd w:id="2156"/>
      <w:bookmarkEnd w:id="2157"/>
      <w:bookmarkEnd w:id="2158"/>
      <w:bookmarkEnd w:id="2159"/>
      <w:bookmarkEnd w:id="2160"/>
      <w:bookmarkEnd w:id="2161"/>
      <w:bookmarkEnd w:id="2162"/>
      <w:bookmarkEnd w:id="2163"/>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68" w:name="__Fieldmark__6102_2505137388"/>
      <w:bookmarkStart w:id="2169" w:name="__Fieldmark__5049_2280461051"/>
      <w:bookmarkStart w:id="2170" w:name="__Fieldmark__11233_1777031281"/>
      <w:bookmarkStart w:id="2171" w:name="__Fieldmark__4140_2048093008"/>
      <w:bookmarkStart w:id="2172" w:name="__Fieldmark__4751_908293503"/>
      <w:bookmarkStart w:id="2173" w:name="__Fieldmark__5242_1561598236"/>
      <w:bookmarkStart w:id="2174" w:name="__Fieldmark__5542_3310317172"/>
      <w:bookmarkStart w:id="2175" w:name="__Fieldmark__7464_208418766"/>
      <w:bookmarkStart w:id="2176" w:name="__Fieldmark__6107_545160095"/>
      <w:bookmarkStart w:id="2177" w:name="__Fieldmark__5973_1417665735"/>
      <w:bookmarkStart w:id="2178" w:name="__Fieldmark__6330_2403155824"/>
      <w:bookmarkEnd w:id="2164"/>
      <w:bookmarkEnd w:id="2165"/>
      <w:bookmarkEnd w:id="2166"/>
      <w:bookmarkEnd w:id="2167"/>
      <w:bookmarkEnd w:id="2168"/>
      <w:bookmarkEnd w:id="2169"/>
      <w:bookmarkEnd w:id="2170"/>
      <w:bookmarkEnd w:id="2171"/>
      <w:bookmarkEnd w:id="2172"/>
      <w:bookmarkEnd w:id="2173"/>
      <w:bookmarkEnd w:id="217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79" w:name="__Fieldmark__6120_2505137388"/>
      <w:bookmarkStart w:id="2180" w:name="__Fieldmark__5059_2280461051"/>
      <w:bookmarkStart w:id="2181" w:name="__Fieldmark__11239_1777031281"/>
      <w:bookmarkStart w:id="2182" w:name="__Fieldmark__4144_2048093008"/>
      <w:bookmarkStart w:id="2183" w:name="__Fieldmark__4759_908293503"/>
      <w:bookmarkStart w:id="2184" w:name="__Fieldmark__5254_1561598236"/>
      <w:bookmarkStart w:id="2185" w:name="__Fieldmark__5562_3310317172"/>
      <w:bookmarkStart w:id="2186" w:name="__Fieldmark__7493_208418766"/>
      <w:bookmarkStart w:id="2187" w:name="__Fieldmark__6132_545160095"/>
      <w:bookmarkStart w:id="2188" w:name="__Fieldmark__5996_1417665735"/>
      <w:bookmarkStart w:id="2189" w:name="__Fieldmark__6357_2403155824"/>
      <w:bookmarkEnd w:id="2175"/>
      <w:bookmarkEnd w:id="2176"/>
      <w:bookmarkEnd w:id="2177"/>
      <w:bookmarkEnd w:id="2178"/>
      <w:bookmarkEnd w:id="2179"/>
      <w:bookmarkEnd w:id="2180"/>
      <w:bookmarkEnd w:id="2181"/>
      <w:bookmarkEnd w:id="2182"/>
      <w:bookmarkEnd w:id="2183"/>
      <w:bookmarkEnd w:id="2184"/>
      <w:bookmarkEnd w:id="2185"/>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190" w:name="__Fieldmark__6139_2505137388"/>
      <w:bookmarkStart w:id="2191" w:name="__Fieldmark__5068_2280461051"/>
      <w:bookmarkStart w:id="2192" w:name="__Fieldmark__11244_1777031281"/>
      <w:bookmarkStart w:id="2193" w:name="__Fieldmark__4147_2048093008"/>
      <w:bookmarkStart w:id="2194" w:name="__Fieldmark__4766_908293503"/>
      <w:bookmarkStart w:id="2195" w:name="__Fieldmark__5265_1561598236"/>
      <w:bookmarkStart w:id="2196" w:name="__Fieldmark__5582_3310317172"/>
      <w:bookmarkStart w:id="2197" w:name="__Fieldmark__7522_208418766"/>
      <w:bookmarkStart w:id="2198" w:name="__Fieldmark__6157_545160095"/>
      <w:bookmarkStart w:id="2199" w:name="__Fieldmark__6019_1417665735"/>
      <w:bookmarkStart w:id="2200" w:name="__Fieldmark__6384_2403155824"/>
      <w:bookmarkEnd w:id="2186"/>
      <w:bookmarkEnd w:id="2187"/>
      <w:bookmarkEnd w:id="2188"/>
      <w:bookmarkEnd w:id="2189"/>
      <w:bookmarkEnd w:id="2190"/>
      <w:bookmarkEnd w:id="2191"/>
      <w:bookmarkEnd w:id="2192"/>
      <w:bookmarkEnd w:id="2193"/>
      <w:bookmarkEnd w:id="2194"/>
      <w:bookmarkEnd w:id="2195"/>
      <w:bookmarkEnd w:id="2196"/>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01" w:name="__Fieldmark__6157_2505137388"/>
      <w:bookmarkStart w:id="2202" w:name="__Fieldmark__5077_2280461051"/>
      <w:bookmarkStart w:id="2203" w:name="__Fieldmark__11249_1777031281"/>
      <w:bookmarkStart w:id="2204" w:name="__Fieldmark__4150_2048093008"/>
      <w:bookmarkStart w:id="2205" w:name="__Fieldmark__4773_908293503"/>
      <w:bookmarkStart w:id="2206" w:name="__Fieldmark__5276_1561598236"/>
      <w:bookmarkStart w:id="2207" w:name="__Fieldmark__5602_3310317172"/>
      <w:bookmarkStart w:id="2208" w:name="__Fieldmark__7551_208418766"/>
      <w:bookmarkStart w:id="2209" w:name="__Fieldmark__6182_545160095"/>
      <w:bookmarkStart w:id="2210" w:name="__Fieldmark__6042_1417665735"/>
      <w:bookmarkStart w:id="2211" w:name="__Fieldmark__6411_2403155824"/>
      <w:bookmarkEnd w:id="2197"/>
      <w:bookmarkEnd w:id="2198"/>
      <w:bookmarkEnd w:id="2199"/>
      <w:bookmarkEnd w:id="2200"/>
      <w:bookmarkEnd w:id="2201"/>
      <w:bookmarkEnd w:id="2202"/>
      <w:bookmarkEnd w:id="2203"/>
      <w:bookmarkEnd w:id="2204"/>
      <w:bookmarkEnd w:id="2205"/>
      <w:bookmarkEnd w:id="2206"/>
      <w:bookmarkEnd w:id="220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12" w:name="__Fieldmark__6175_2505137388"/>
      <w:bookmarkStart w:id="2213" w:name="__Fieldmark__5086_2280461051"/>
      <w:bookmarkStart w:id="2214" w:name="__Fieldmark__11254_1777031281"/>
      <w:bookmarkStart w:id="2215" w:name="__Fieldmark__4153_2048093008"/>
      <w:bookmarkStart w:id="2216" w:name="__Fieldmark__4780_908293503"/>
      <w:bookmarkStart w:id="2217" w:name="__Fieldmark__5287_1561598236"/>
      <w:bookmarkStart w:id="2218" w:name="__Fieldmark__5622_3310317172"/>
      <w:bookmarkStart w:id="2219" w:name="__Fieldmark__7580_208418766"/>
      <w:bookmarkStart w:id="2220" w:name="__Fieldmark__6207_545160095"/>
      <w:bookmarkStart w:id="2221" w:name="__Fieldmark__6065_1417665735"/>
      <w:bookmarkStart w:id="2222" w:name="__Fieldmark__6438_2403155824"/>
      <w:bookmarkEnd w:id="2208"/>
      <w:bookmarkEnd w:id="2209"/>
      <w:bookmarkEnd w:id="2210"/>
      <w:bookmarkEnd w:id="2211"/>
      <w:bookmarkEnd w:id="2212"/>
      <w:bookmarkEnd w:id="2213"/>
      <w:bookmarkEnd w:id="2214"/>
      <w:bookmarkEnd w:id="2215"/>
      <w:bookmarkEnd w:id="2216"/>
      <w:bookmarkEnd w:id="2217"/>
      <w:bookmarkEnd w:id="2218"/>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23" w:name="__Fieldmark__6193_2505137388"/>
      <w:bookmarkStart w:id="2224" w:name="__Fieldmark__5095_2280461051"/>
      <w:bookmarkStart w:id="2225" w:name="__Fieldmark__11259_1777031281"/>
      <w:bookmarkStart w:id="2226" w:name="__Fieldmark__4156_2048093008"/>
      <w:bookmarkStart w:id="2227" w:name="__Fieldmark__4787_908293503"/>
      <w:bookmarkStart w:id="2228" w:name="__Fieldmark__5298_1561598236"/>
      <w:bookmarkStart w:id="2229" w:name="__Fieldmark__5642_3310317172"/>
      <w:bookmarkStart w:id="2230" w:name="__Fieldmark__7609_208418766"/>
      <w:bookmarkStart w:id="2231" w:name="__Fieldmark__6232_545160095"/>
      <w:bookmarkStart w:id="2232" w:name="__Fieldmark__6088_1417665735"/>
      <w:bookmarkStart w:id="2233" w:name="__Fieldmark__6465_2403155824"/>
      <w:bookmarkEnd w:id="2219"/>
      <w:bookmarkEnd w:id="2220"/>
      <w:bookmarkEnd w:id="2221"/>
      <w:bookmarkEnd w:id="2222"/>
      <w:bookmarkEnd w:id="2223"/>
      <w:bookmarkEnd w:id="2224"/>
      <w:bookmarkEnd w:id="2225"/>
      <w:bookmarkEnd w:id="2226"/>
      <w:bookmarkEnd w:id="2227"/>
      <w:bookmarkEnd w:id="2228"/>
      <w:bookmarkEnd w:id="2229"/>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34" w:name="__Fieldmark__6211_2505137388"/>
      <w:bookmarkStart w:id="2235" w:name="__Fieldmark__5104_2280461051"/>
      <w:bookmarkStart w:id="2236" w:name="__Fieldmark__11264_1777031281"/>
      <w:bookmarkStart w:id="2237" w:name="__Fieldmark__4159_2048093008"/>
      <w:bookmarkStart w:id="2238" w:name="__Fieldmark__4794_908293503"/>
      <w:bookmarkStart w:id="2239" w:name="__Fieldmark__5309_1561598236"/>
      <w:bookmarkStart w:id="2240" w:name="__Fieldmark__5662_3310317172"/>
      <w:bookmarkStart w:id="2241" w:name="__Fieldmark__7638_208418766"/>
      <w:bookmarkStart w:id="2242" w:name="__Fieldmark__6257_545160095"/>
      <w:bookmarkStart w:id="2243" w:name="__Fieldmark__6111_1417665735"/>
      <w:bookmarkStart w:id="2244" w:name="__Fieldmark__6492_2403155824"/>
      <w:bookmarkEnd w:id="2230"/>
      <w:bookmarkEnd w:id="2231"/>
      <w:bookmarkEnd w:id="2232"/>
      <w:bookmarkEnd w:id="2233"/>
      <w:bookmarkEnd w:id="2234"/>
      <w:bookmarkEnd w:id="2235"/>
      <w:bookmarkEnd w:id="2236"/>
      <w:bookmarkEnd w:id="2237"/>
      <w:bookmarkEnd w:id="2238"/>
      <w:bookmarkEnd w:id="2239"/>
      <w:bookmarkEnd w:id="2240"/>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45" w:name="__Fieldmark__6229_2505137388"/>
      <w:bookmarkStart w:id="2246" w:name="__Fieldmark__5113_2280461051"/>
      <w:bookmarkStart w:id="2247" w:name="__Fieldmark__11269_1777031281"/>
      <w:bookmarkStart w:id="2248" w:name="__Fieldmark__4162_2048093008"/>
      <w:bookmarkStart w:id="2249" w:name="__Fieldmark__4801_908293503"/>
      <w:bookmarkStart w:id="2250" w:name="__Fieldmark__5320_1561598236"/>
      <w:bookmarkStart w:id="2251" w:name="__Fieldmark__5682_3310317172"/>
      <w:bookmarkStart w:id="2252" w:name="__Fieldmark__7667_208418766"/>
      <w:bookmarkStart w:id="2253" w:name="__Fieldmark__6282_545160095"/>
      <w:bookmarkStart w:id="2254" w:name="__Fieldmark__6134_1417665735"/>
      <w:bookmarkStart w:id="2255" w:name="__Fieldmark__6519_2403155824"/>
      <w:bookmarkEnd w:id="2241"/>
      <w:bookmarkEnd w:id="2242"/>
      <w:bookmarkEnd w:id="2243"/>
      <w:bookmarkEnd w:id="2244"/>
      <w:bookmarkEnd w:id="2245"/>
      <w:bookmarkEnd w:id="2246"/>
      <w:bookmarkEnd w:id="2247"/>
      <w:bookmarkEnd w:id="2248"/>
      <w:bookmarkEnd w:id="2249"/>
      <w:bookmarkEnd w:id="2250"/>
      <w:bookmarkEnd w:id="2251"/>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56" w:name="__Fieldmark__6247_2505137388"/>
      <w:bookmarkStart w:id="2257" w:name="__Fieldmark__5122_2280461051"/>
      <w:bookmarkStart w:id="2258" w:name="__Fieldmark__11274_1777031281"/>
      <w:bookmarkStart w:id="2259" w:name="__Fieldmark__4165_2048093008"/>
      <w:bookmarkStart w:id="2260" w:name="__Fieldmark__4808_908293503"/>
      <w:bookmarkStart w:id="2261" w:name="__Fieldmark__5331_1561598236"/>
      <w:bookmarkStart w:id="2262" w:name="__Fieldmark__5702_3310317172"/>
      <w:bookmarkStart w:id="2263" w:name="__Fieldmark__7696_208418766"/>
      <w:bookmarkStart w:id="2264" w:name="__Fieldmark__6307_545160095"/>
      <w:bookmarkStart w:id="2265" w:name="__Fieldmark__6157_1417665735"/>
      <w:bookmarkStart w:id="2266" w:name="__Fieldmark__6546_2403155824"/>
      <w:bookmarkEnd w:id="2252"/>
      <w:bookmarkEnd w:id="2253"/>
      <w:bookmarkEnd w:id="2254"/>
      <w:bookmarkEnd w:id="2255"/>
      <w:bookmarkEnd w:id="2256"/>
      <w:bookmarkEnd w:id="2257"/>
      <w:bookmarkEnd w:id="2258"/>
      <w:bookmarkEnd w:id="2259"/>
      <w:bookmarkEnd w:id="2260"/>
      <w:bookmarkEnd w:id="2261"/>
      <w:bookmarkEnd w:id="2262"/>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67" w:name="__Fieldmark__6265_2505137388"/>
      <w:bookmarkStart w:id="2268" w:name="__Fieldmark__5131_2280461051"/>
      <w:bookmarkStart w:id="2269" w:name="__Fieldmark__11279_1777031281"/>
      <w:bookmarkStart w:id="2270" w:name="__Fieldmark__4168_2048093008"/>
      <w:bookmarkStart w:id="2271" w:name="__Fieldmark__4815_908293503"/>
      <w:bookmarkStart w:id="2272" w:name="__Fieldmark__5342_1561598236"/>
      <w:bookmarkStart w:id="2273" w:name="__Fieldmark__5722_3310317172"/>
      <w:bookmarkStart w:id="2274" w:name="__Fieldmark__7725_208418766"/>
      <w:bookmarkStart w:id="2275" w:name="__Fieldmark__6332_545160095"/>
      <w:bookmarkStart w:id="2276" w:name="__Fieldmark__6180_1417665735"/>
      <w:bookmarkStart w:id="2277" w:name="__Fieldmark__6573_2403155824"/>
      <w:bookmarkEnd w:id="2263"/>
      <w:bookmarkEnd w:id="2264"/>
      <w:bookmarkEnd w:id="2265"/>
      <w:bookmarkEnd w:id="2266"/>
      <w:bookmarkEnd w:id="2267"/>
      <w:bookmarkEnd w:id="2268"/>
      <w:bookmarkEnd w:id="2269"/>
      <w:bookmarkEnd w:id="2270"/>
      <w:bookmarkEnd w:id="2271"/>
      <w:bookmarkEnd w:id="2272"/>
      <w:bookmarkEnd w:id="2273"/>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78" w:name="__Fieldmark__6283_2505137388"/>
      <w:bookmarkStart w:id="2279" w:name="__Fieldmark__5140_2280461051"/>
      <w:bookmarkStart w:id="2280" w:name="__Fieldmark__11284_1777031281"/>
      <w:bookmarkStart w:id="2281" w:name="__Fieldmark__4171_2048093008"/>
      <w:bookmarkStart w:id="2282" w:name="__Fieldmark__4822_908293503"/>
      <w:bookmarkStart w:id="2283" w:name="__Fieldmark__5353_1561598236"/>
      <w:bookmarkStart w:id="2284" w:name="__Fieldmark__5742_3310317172"/>
      <w:bookmarkStart w:id="2285" w:name="__Fieldmark__7754_208418766"/>
      <w:bookmarkStart w:id="2286" w:name="__Fieldmark__6357_545160095"/>
      <w:bookmarkStart w:id="2287" w:name="__Fieldmark__6203_1417665735"/>
      <w:bookmarkStart w:id="2288" w:name="__Fieldmark__6600_2403155824"/>
      <w:bookmarkEnd w:id="2274"/>
      <w:bookmarkEnd w:id="2275"/>
      <w:bookmarkEnd w:id="2276"/>
      <w:bookmarkEnd w:id="2277"/>
      <w:bookmarkEnd w:id="2278"/>
      <w:bookmarkEnd w:id="2279"/>
      <w:bookmarkEnd w:id="2280"/>
      <w:bookmarkEnd w:id="2281"/>
      <w:bookmarkEnd w:id="2282"/>
      <w:bookmarkEnd w:id="2283"/>
      <w:bookmarkEnd w:id="228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289" w:name="__Fieldmark__6301_2505137388"/>
      <w:bookmarkStart w:id="2290" w:name="__Fieldmark__5148_2280461051"/>
      <w:bookmarkStart w:id="2291" w:name="__Fieldmark__11288_1777031281"/>
      <w:bookmarkStart w:id="2292" w:name="__Fieldmark__4173_2048093008"/>
      <w:bookmarkStart w:id="2293" w:name="__Fieldmark__4828_908293503"/>
      <w:bookmarkStart w:id="2294" w:name="__Fieldmark__5363_1561598236"/>
      <w:bookmarkStart w:id="2295" w:name="__Fieldmark__5762_3310317172"/>
      <w:bookmarkStart w:id="2296" w:name="__Fieldmark__7783_208418766"/>
      <w:bookmarkStart w:id="2297" w:name="__Fieldmark__6382_545160095"/>
      <w:bookmarkStart w:id="2298" w:name="__Fieldmark__6226_1417665735"/>
      <w:bookmarkStart w:id="2299" w:name="__Fieldmark__6627_2403155824"/>
      <w:bookmarkEnd w:id="2285"/>
      <w:bookmarkEnd w:id="2286"/>
      <w:bookmarkEnd w:id="2287"/>
      <w:bookmarkEnd w:id="2288"/>
      <w:bookmarkEnd w:id="2289"/>
      <w:bookmarkEnd w:id="2290"/>
      <w:bookmarkEnd w:id="2291"/>
      <w:bookmarkEnd w:id="2292"/>
      <w:bookmarkEnd w:id="2293"/>
      <w:bookmarkEnd w:id="2294"/>
      <w:bookmarkEnd w:id="2295"/>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00" w:name="__Fieldmark__6318_2505137388"/>
      <w:bookmarkStart w:id="2301" w:name="__Fieldmark__5156_2280461051"/>
      <w:bookmarkStart w:id="2302" w:name="__Fieldmark__11292_1777031281"/>
      <w:bookmarkStart w:id="2303" w:name="__Fieldmark__4175_2048093008"/>
      <w:bookmarkStart w:id="2304" w:name="__Fieldmark__4834_908293503"/>
      <w:bookmarkStart w:id="2305" w:name="__Fieldmark__5373_1561598236"/>
      <w:bookmarkStart w:id="2306" w:name="__Fieldmark__5782_3310317172"/>
      <w:bookmarkStart w:id="2307" w:name="__Fieldmark__7812_208418766"/>
      <w:bookmarkStart w:id="2308" w:name="__Fieldmark__6407_545160095"/>
      <w:bookmarkStart w:id="2309" w:name="__Fieldmark__6249_1417665735"/>
      <w:bookmarkStart w:id="2310" w:name="__Fieldmark__6654_2403155824"/>
      <w:bookmarkEnd w:id="2296"/>
      <w:bookmarkEnd w:id="2297"/>
      <w:bookmarkEnd w:id="2298"/>
      <w:bookmarkEnd w:id="2299"/>
      <w:bookmarkEnd w:id="2300"/>
      <w:bookmarkEnd w:id="2301"/>
      <w:bookmarkEnd w:id="2302"/>
      <w:bookmarkEnd w:id="2303"/>
      <w:bookmarkEnd w:id="2304"/>
      <w:bookmarkEnd w:id="2305"/>
      <w:bookmarkEnd w:id="2306"/>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11" w:name="__Fieldmark__6335_2505137388"/>
      <w:bookmarkStart w:id="2312" w:name="__Fieldmark__5164_2280461051"/>
      <w:bookmarkStart w:id="2313" w:name="__Fieldmark__11296_1777031281"/>
      <w:bookmarkStart w:id="2314" w:name="__Fieldmark__4177_2048093008"/>
      <w:bookmarkStart w:id="2315" w:name="__Fieldmark__4840_908293503"/>
      <w:bookmarkStart w:id="2316" w:name="__Fieldmark__5383_1561598236"/>
      <w:bookmarkStart w:id="2317" w:name="__Fieldmark__5802_3310317172"/>
      <w:bookmarkStart w:id="2318" w:name="__Fieldmark__7841_208418766"/>
      <w:bookmarkStart w:id="2319" w:name="__Fieldmark__6432_545160095"/>
      <w:bookmarkStart w:id="2320" w:name="__Fieldmark__6272_1417665735"/>
      <w:bookmarkStart w:id="2321" w:name="__Fieldmark__6681_2403155824"/>
      <w:bookmarkEnd w:id="2307"/>
      <w:bookmarkEnd w:id="2308"/>
      <w:bookmarkEnd w:id="2309"/>
      <w:bookmarkEnd w:id="2310"/>
      <w:bookmarkEnd w:id="2311"/>
      <w:bookmarkEnd w:id="2312"/>
      <w:bookmarkEnd w:id="2313"/>
      <w:bookmarkEnd w:id="2314"/>
      <w:bookmarkEnd w:id="2315"/>
      <w:bookmarkEnd w:id="2316"/>
      <w:bookmarkEnd w:id="231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22" w:name="__Fieldmark__6352_2505137388"/>
      <w:bookmarkStart w:id="2323" w:name="__Fieldmark__5172_2280461051"/>
      <w:bookmarkStart w:id="2324" w:name="__Fieldmark__11300_1777031281"/>
      <w:bookmarkStart w:id="2325" w:name="__Fieldmark__4179_2048093008"/>
      <w:bookmarkStart w:id="2326" w:name="__Fieldmark__4846_908293503"/>
      <w:bookmarkStart w:id="2327" w:name="__Fieldmark__5393_1561598236"/>
      <w:bookmarkStart w:id="2328" w:name="__Fieldmark__5822_3310317172"/>
      <w:bookmarkStart w:id="2329" w:name="__Fieldmark__7870_208418766"/>
      <w:bookmarkStart w:id="2330" w:name="__Fieldmark__6457_545160095"/>
      <w:bookmarkStart w:id="2331" w:name="__Fieldmark__6295_1417665735"/>
      <w:bookmarkStart w:id="2332" w:name="__Fieldmark__6708_2403155824"/>
      <w:bookmarkEnd w:id="2318"/>
      <w:bookmarkEnd w:id="2319"/>
      <w:bookmarkEnd w:id="2320"/>
      <w:bookmarkEnd w:id="2321"/>
      <w:bookmarkEnd w:id="2322"/>
      <w:bookmarkEnd w:id="2323"/>
      <w:bookmarkEnd w:id="2324"/>
      <w:bookmarkEnd w:id="2325"/>
      <w:bookmarkEnd w:id="2326"/>
      <w:bookmarkEnd w:id="2327"/>
      <w:bookmarkEnd w:id="2328"/>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33" w:name="__Fieldmark__6369_2505137388"/>
      <w:bookmarkStart w:id="2334" w:name="__Fieldmark__5180_2280461051"/>
      <w:bookmarkStart w:id="2335" w:name="__Fieldmark__11304_1777031281"/>
      <w:bookmarkStart w:id="2336" w:name="__Fieldmark__4181_2048093008"/>
      <w:bookmarkStart w:id="2337" w:name="__Fieldmark__4852_908293503"/>
      <w:bookmarkStart w:id="2338" w:name="__Fieldmark__5403_1561598236"/>
      <w:bookmarkStart w:id="2339" w:name="__Fieldmark__5842_3310317172"/>
      <w:bookmarkStart w:id="2340" w:name="__Fieldmark__7899_208418766"/>
      <w:bookmarkStart w:id="2341" w:name="__Fieldmark__6482_545160095"/>
      <w:bookmarkStart w:id="2342" w:name="__Fieldmark__6318_1417665735"/>
      <w:bookmarkStart w:id="2343" w:name="__Fieldmark__6735_2403155824"/>
      <w:bookmarkEnd w:id="2329"/>
      <w:bookmarkEnd w:id="2330"/>
      <w:bookmarkEnd w:id="2331"/>
      <w:bookmarkEnd w:id="2332"/>
      <w:bookmarkEnd w:id="2333"/>
      <w:bookmarkEnd w:id="2334"/>
      <w:bookmarkEnd w:id="2335"/>
      <w:bookmarkEnd w:id="2336"/>
      <w:bookmarkEnd w:id="2337"/>
      <w:bookmarkEnd w:id="2338"/>
      <w:bookmarkEnd w:id="2339"/>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44" w:name="__Fieldmark__6386_2505137388"/>
      <w:bookmarkStart w:id="2345" w:name="__Fieldmark__3671_3642959469"/>
      <w:bookmarkStart w:id="2346" w:name="__Fieldmark__5188_2280461051"/>
      <w:bookmarkStart w:id="2347" w:name="__Fieldmark__11308_1777031281"/>
      <w:bookmarkStart w:id="2348" w:name="__Fieldmark__4183_2048093008"/>
      <w:bookmarkStart w:id="2349" w:name="__Fieldmark__4858_908293503"/>
      <w:bookmarkStart w:id="2350" w:name="__Fieldmark__5413_1561598236"/>
      <w:bookmarkStart w:id="2351" w:name="__Fieldmark__5862_3310317172"/>
      <w:bookmarkStart w:id="2352" w:name="__Fieldmark__7931_208418766"/>
      <w:bookmarkStart w:id="2353" w:name="__Fieldmark__6510_545160095"/>
      <w:bookmarkStart w:id="2354" w:name="__Fieldmark__6341_1417665735"/>
      <w:bookmarkStart w:id="2355" w:name="__Fieldmark__6765_2403155824"/>
      <w:bookmarkEnd w:id="2340"/>
      <w:bookmarkEnd w:id="2341"/>
      <w:bookmarkEnd w:id="2342"/>
      <w:bookmarkEnd w:id="2343"/>
      <w:bookmarkEnd w:id="2344"/>
      <w:bookmarkEnd w:id="2345"/>
      <w:bookmarkEnd w:id="2346"/>
      <w:bookmarkEnd w:id="2347"/>
      <w:bookmarkEnd w:id="2348"/>
      <w:bookmarkEnd w:id="2349"/>
      <w:bookmarkEnd w:id="2350"/>
      <w:bookmarkEnd w:id="2351"/>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56" w:name="__Fieldmark__6403_2505137388"/>
      <w:bookmarkStart w:id="2357" w:name="__Fieldmark__5197_2280461051"/>
      <w:bookmarkStart w:id="2358" w:name="__Fieldmark__11313_1777031281"/>
      <w:bookmarkStart w:id="2359" w:name="__Fieldmark__4186_2048093008"/>
      <w:bookmarkStart w:id="2360" w:name="__Fieldmark__4865_908293503"/>
      <w:bookmarkStart w:id="2361" w:name="__Fieldmark__5424_1561598236"/>
      <w:bookmarkStart w:id="2362" w:name="__Fieldmark__5882_3310317172"/>
      <w:bookmarkStart w:id="2363" w:name="__Fieldmark__7960_208418766"/>
      <w:bookmarkStart w:id="2364" w:name="__Fieldmark__6535_545160095"/>
      <w:bookmarkStart w:id="2365" w:name="__Fieldmark__6367_1417665735"/>
      <w:bookmarkStart w:id="2366" w:name="__Fieldmark__6792_2403155824"/>
      <w:bookmarkEnd w:id="2352"/>
      <w:bookmarkEnd w:id="2353"/>
      <w:bookmarkEnd w:id="2354"/>
      <w:bookmarkEnd w:id="2355"/>
      <w:bookmarkEnd w:id="2356"/>
      <w:bookmarkEnd w:id="2357"/>
      <w:bookmarkEnd w:id="2358"/>
      <w:bookmarkEnd w:id="2359"/>
      <w:bookmarkEnd w:id="2360"/>
      <w:bookmarkEnd w:id="2361"/>
      <w:bookmarkEnd w:id="2362"/>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67" w:name="__Fieldmark__6422_2505137388"/>
      <w:bookmarkStart w:id="2368" w:name="__Fieldmark__5205_2280461051"/>
      <w:bookmarkStart w:id="2369" w:name="__Fieldmark__11317_1777031281"/>
      <w:bookmarkStart w:id="2370" w:name="__Fieldmark__4188_2048093008"/>
      <w:bookmarkStart w:id="2371" w:name="__Fieldmark__4871_908293503"/>
      <w:bookmarkStart w:id="2372" w:name="__Fieldmark__5434_1561598236"/>
      <w:bookmarkStart w:id="2373" w:name="__Fieldmark__5905_3310317172"/>
      <w:bookmarkStart w:id="2374" w:name="__Fieldmark__7989_208418766"/>
      <w:bookmarkStart w:id="2375" w:name="__Fieldmark__6560_545160095"/>
      <w:bookmarkStart w:id="2376" w:name="__Fieldmark__6390_1417665735"/>
      <w:bookmarkStart w:id="2377" w:name="__Fieldmark__6819_2403155824"/>
      <w:bookmarkEnd w:id="2363"/>
      <w:bookmarkEnd w:id="2364"/>
      <w:bookmarkEnd w:id="2365"/>
      <w:bookmarkEnd w:id="2366"/>
      <w:bookmarkEnd w:id="2367"/>
      <w:bookmarkEnd w:id="2368"/>
      <w:bookmarkEnd w:id="2369"/>
      <w:bookmarkEnd w:id="2370"/>
      <w:bookmarkEnd w:id="2371"/>
      <w:bookmarkEnd w:id="2372"/>
      <w:bookmarkEnd w:id="2373"/>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78" w:name="__Fieldmark__6439_2505137388"/>
      <w:bookmarkStart w:id="2379" w:name="__Fieldmark__5213_2280461051"/>
      <w:bookmarkStart w:id="2380" w:name="__Fieldmark__11321_1777031281"/>
      <w:bookmarkStart w:id="2381" w:name="__Fieldmark__4190_2048093008"/>
      <w:bookmarkStart w:id="2382" w:name="__Fieldmark__4877_908293503"/>
      <w:bookmarkStart w:id="2383" w:name="__Fieldmark__5444_1561598236"/>
      <w:bookmarkStart w:id="2384" w:name="__Fieldmark__5925_3310317172"/>
      <w:bookmarkStart w:id="2385" w:name="__Fieldmark__8018_208418766"/>
      <w:bookmarkStart w:id="2386" w:name="__Fieldmark__6585_545160095"/>
      <w:bookmarkStart w:id="2387" w:name="__Fieldmark__6413_1417665735"/>
      <w:bookmarkStart w:id="2388" w:name="__Fieldmark__6846_2403155824"/>
      <w:bookmarkEnd w:id="2374"/>
      <w:bookmarkEnd w:id="2375"/>
      <w:bookmarkEnd w:id="2376"/>
      <w:bookmarkEnd w:id="2377"/>
      <w:bookmarkEnd w:id="2378"/>
      <w:bookmarkEnd w:id="2379"/>
      <w:bookmarkEnd w:id="2380"/>
      <w:bookmarkEnd w:id="2381"/>
      <w:bookmarkEnd w:id="2382"/>
      <w:bookmarkEnd w:id="2383"/>
      <w:bookmarkEnd w:id="238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389" w:name="__Fieldmark__6456_2505137388"/>
      <w:bookmarkStart w:id="2390" w:name="__Fieldmark__5221_2280461051"/>
      <w:bookmarkStart w:id="2391" w:name="__Fieldmark__11325_1777031281"/>
      <w:bookmarkStart w:id="2392" w:name="__Fieldmark__4192_2048093008"/>
      <w:bookmarkStart w:id="2393" w:name="__Fieldmark__4883_908293503"/>
      <w:bookmarkStart w:id="2394" w:name="__Fieldmark__5454_1561598236"/>
      <w:bookmarkStart w:id="2395" w:name="__Fieldmark__5945_3310317172"/>
      <w:bookmarkStart w:id="2396" w:name="__Fieldmark__8047_208418766"/>
      <w:bookmarkStart w:id="2397" w:name="__Fieldmark__6610_545160095"/>
      <w:bookmarkStart w:id="2398" w:name="__Fieldmark__6436_1417665735"/>
      <w:bookmarkStart w:id="2399" w:name="__Fieldmark__6873_2403155824"/>
      <w:bookmarkEnd w:id="2385"/>
      <w:bookmarkEnd w:id="2386"/>
      <w:bookmarkEnd w:id="2387"/>
      <w:bookmarkEnd w:id="2388"/>
      <w:bookmarkEnd w:id="2389"/>
      <w:bookmarkEnd w:id="2390"/>
      <w:bookmarkEnd w:id="2391"/>
      <w:bookmarkEnd w:id="2392"/>
      <w:bookmarkEnd w:id="2393"/>
      <w:bookmarkEnd w:id="2394"/>
      <w:bookmarkEnd w:id="2395"/>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00" w:name="__Fieldmark__6473_2505137388"/>
      <w:bookmarkStart w:id="2401" w:name="__Fieldmark__3669_3642959469"/>
      <w:bookmarkStart w:id="2402" w:name="__Fieldmark__5229_2280461051"/>
      <w:bookmarkStart w:id="2403" w:name="__Fieldmark__11329_1777031281"/>
      <w:bookmarkStart w:id="2404" w:name="__Fieldmark__4194_2048093008"/>
      <w:bookmarkStart w:id="2405" w:name="__Fieldmark__4889_908293503"/>
      <w:bookmarkStart w:id="2406" w:name="__Fieldmark__5464_1561598236"/>
      <w:bookmarkStart w:id="2407" w:name="__Fieldmark__5965_3310317172"/>
      <w:bookmarkStart w:id="2408" w:name="__Fieldmark__8079_208418766"/>
      <w:bookmarkStart w:id="2409" w:name="__Fieldmark__6638_545160095"/>
      <w:bookmarkStart w:id="2410" w:name="__Fieldmark__6459_1417665735"/>
      <w:bookmarkStart w:id="2411" w:name="__Fieldmark__6903_2403155824"/>
      <w:bookmarkEnd w:id="2396"/>
      <w:bookmarkEnd w:id="2397"/>
      <w:bookmarkEnd w:id="2398"/>
      <w:bookmarkEnd w:id="2399"/>
      <w:bookmarkEnd w:id="2400"/>
      <w:bookmarkEnd w:id="2401"/>
      <w:bookmarkEnd w:id="2402"/>
      <w:bookmarkEnd w:id="2403"/>
      <w:bookmarkEnd w:id="2404"/>
      <w:bookmarkEnd w:id="2405"/>
      <w:bookmarkEnd w:id="2406"/>
      <w:bookmarkEnd w:id="240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12" w:name="__Fieldmark__6490_2505137388"/>
      <w:bookmarkStart w:id="2413" w:name="__Fieldmark__5238_2280461051"/>
      <w:bookmarkStart w:id="2414" w:name="__Fieldmark__11334_1777031281"/>
      <w:bookmarkStart w:id="2415" w:name="__Fieldmark__4197_2048093008"/>
      <w:bookmarkStart w:id="2416" w:name="__Fieldmark__4896_908293503"/>
      <w:bookmarkStart w:id="2417" w:name="__Fieldmark__5475_1561598236"/>
      <w:bookmarkStart w:id="2418" w:name="__Fieldmark__5985_3310317172"/>
      <w:bookmarkStart w:id="2419" w:name="__Fieldmark__8108_208418766"/>
      <w:bookmarkStart w:id="2420" w:name="__Fieldmark__6663_545160095"/>
      <w:bookmarkStart w:id="2421" w:name="__Fieldmark__6485_1417665735"/>
      <w:bookmarkStart w:id="2422" w:name="__Fieldmark__6930_2403155824"/>
      <w:bookmarkEnd w:id="2408"/>
      <w:bookmarkEnd w:id="2409"/>
      <w:bookmarkEnd w:id="2410"/>
      <w:bookmarkEnd w:id="2411"/>
      <w:bookmarkEnd w:id="2412"/>
      <w:bookmarkEnd w:id="2413"/>
      <w:bookmarkEnd w:id="2414"/>
      <w:bookmarkEnd w:id="2415"/>
      <w:bookmarkEnd w:id="2416"/>
      <w:bookmarkEnd w:id="2417"/>
      <w:bookmarkEnd w:id="2418"/>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23" w:name="__Fieldmark__6509_2505137388"/>
      <w:bookmarkStart w:id="2424" w:name="__Fieldmark__5246_2280461051"/>
      <w:bookmarkStart w:id="2425" w:name="__Fieldmark__11338_1777031281"/>
      <w:bookmarkStart w:id="2426" w:name="__Fieldmark__4199_2048093008"/>
      <w:bookmarkStart w:id="2427" w:name="__Fieldmark__4902_908293503"/>
      <w:bookmarkStart w:id="2428" w:name="__Fieldmark__5485_1561598236"/>
      <w:bookmarkStart w:id="2429" w:name="__Fieldmark__6008_3310317172"/>
      <w:bookmarkStart w:id="2430" w:name="__Fieldmark__8137_208418766"/>
      <w:bookmarkStart w:id="2431" w:name="__Fieldmark__6688_545160095"/>
      <w:bookmarkStart w:id="2432" w:name="__Fieldmark__6508_1417665735"/>
      <w:bookmarkStart w:id="2433" w:name="__Fieldmark__6957_2403155824"/>
      <w:bookmarkEnd w:id="2419"/>
      <w:bookmarkEnd w:id="2420"/>
      <w:bookmarkEnd w:id="2421"/>
      <w:bookmarkEnd w:id="2422"/>
      <w:bookmarkEnd w:id="2423"/>
      <w:bookmarkEnd w:id="2424"/>
      <w:bookmarkEnd w:id="2425"/>
      <w:bookmarkEnd w:id="2426"/>
      <w:bookmarkEnd w:id="2427"/>
      <w:bookmarkEnd w:id="2428"/>
      <w:bookmarkEnd w:id="2429"/>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34" w:name="__Fieldmark__6526_2505137388"/>
      <w:bookmarkStart w:id="2435" w:name="__Fieldmark__5254_2280461051"/>
      <w:bookmarkStart w:id="2436" w:name="__Fieldmark__11342_1777031281"/>
      <w:bookmarkStart w:id="2437" w:name="__Fieldmark__4201_2048093008"/>
      <w:bookmarkStart w:id="2438" w:name="__Fieldmark__4908_908293503"/>
      <w:bookmarkStart w:id="2439" w:name="__Fieldmark__5495_1561598236"/>
      <w:bookmarkStart w:id="2440" w:name="__Fieldmark__6028_3310317172"/>
      <w:bookmarkStart w:id="2441" w:name="__Fieldmark__8166_208418766"/>
      <w:bookmarkStart w:id="2442" w:name="__Fieldmark__6713_545160095"/>
      <w:bookmarkStart w:id="2443" w:name="__Fieldmark__6531_1417665735"/>
      <w:bookmarkStart w:id="2444" w:name="__Fieldmark__6984_2403155824"/>
      <w:bookmarkEnd w:id="2430"/>
      <w:bookmarkEnd w:id="2431"/>
      <w:bookmarkEnd w:id="2432"/>
      <w:bookmarkEnd w:id="2433"/>
      <w:bookmarkEnd w:id="2434"/>
      <w:bookmarkEnd w:id="2435"/>
      <w:bookmarkEnd w:id="2436"/>
      <w:bookmarkEnd w:id="2437"/>
      <w:bookmarkEnd w:id="2438"/>
      <w:bookmarkEnd w:id="2439"/>
      <w:bookmarkEnd w:id="2440"/>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45" w:name="__Fieldmark__6543_2505137388"/>
      <w:bookmarkStart w:id="2446" w:name="__Fieldmark__3667_3642959469"/>
      <w:bookmarkStart w:id="2447" w:name="__Fieldmark__5262_2280461051"/>
      <w:bookmarkStart w:id="2448" w:name="__Fieldmark__11346_1777031281"/>
      <w:bookmarkStart w:id="2449" w:name="__Fieldmark__4203_2048093008"/>
      <w:bookmarkStart w:id="2450" w:name="__Fieldmark__4914_908293503"/>
      <w:bookmarkStart w:id="2451" w:name="__Fieldmark__5505_1561598236"/>
      <w:bookmarkStart w:id="2452" w:name="__Fieldmark__6048_3310317172"/>
      <w:bookmarkStart w:id="2453" w:name="__Fieldmark__8198_208418766"/>
      <w:bookmarkStart w:id="2454" w:name="__Fieldmark__6741_545160095"/>
      <w:bookmarkStart w:id="2455" w:name="__Fieldmark__6554_1417665735"/>
      <w:bookmarkStart w:id="2456" w:name="__Fieldmark__7014_2403155824"/>
      <w:bookmarkEnd w:id="2441"/>
      <w:bookmarkEnd w:id="2442"/>
      <w:bookmarkEnd w:id="2443"/>
      <w:bookmarkEnd w:id="2444"/>
      <w:bookmarkEnd w:id="2445"/>
      <w:bookmarkEnd w:id="2446"/>
      <w:bookmarkEnd w:id="2447"/>
      <w:bookmarkEnd w:id="2448"/>
      <w:bookmarkEnd w:id="2449"/>
      <w:bookmarkEnd w:id="2450"/>
      <w:bookmarkEnd w:id="2451"/>
      <w:bookmarkEnd w:id="2452"/>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57" w:name="__Fieldmark__6560_2505137388"/>
      <w:bookmarkStart w:id="2458" w:name="__Fieldmark__5271_2280461051"/>
      <w:bookmarkStart w:id="2459" w:name="__Fieldmark__11351_1777031281"/>
      <w:bookmarkStart w:id="2460" w:name="__Fieldmark__4206_2048093008"/>
      <w:bookmarkStart w:id="2461" w:name="__Fieldmark__4921_908293503"/>
      <w:bookmarkStart w:id="2462" w:name="__Fieldmark__5516_1561598236"/>
      <w:bookmarkStart w:id="2463" w:name="__Fieldmark__6068_3310317172"/>
      <w:bookmarkStart w:id="2464" w:name="__Fieldmark__8227_208418766"/>
      <w:bookmarkStart w:id="2465" w:name="__Fieldmark__6766_545160095"/>
      <w:bookmarkStart w:id="2466" w:name="__Fieldmark__6580_1417665735"/>
      <w:bookmarkStart w:id="2467" w:name="__Fieldmark__7041_2403155824"/>
      <w:bookmarkEnd w:id="2453"/>
      <w:bookmarkEnd w:id="2454"/>
      <w:bookmarkEnd w:id="2455"/>
      <w:bookmarkEnd w:id="2456"/>
      <w:bookmarkEnd w:id="2457"/>
      <w:bookmarkEnd w:id="2458"/>
      <w:bookmarkEnd w:id="2459"/>
      <w:bookmarkEnd w:id="2460"/>
      <w:bookmarkEnd w:id="2461"/>
      <w:bookmarkEnd w:id="2462"/>
      <w:bookmarkEnd w:id="2463"/>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68" w:name="__Fieldmark__6579_2505137388"/>
      <w:bookmarkStart w:id="2469" w:name="__Fieldmark__5279_2280461051"/>
      <w:bookmarkStart w:id="2470" w:name="__Fieldmark__11355_1777031281"/>
      <w:bookmarkStart w:id="2471" w:name="__Fieldmark__4208_2048093008"/>
      <w:bookmarkStart w:id="2472" w:name="__Fieldmark__4927_908293503"/>
      <w:bookmarkStart w:id="2473" w:name="__Fieldmark__5526_1561598236"/>
      <w:bookmarkStart w:id="2474" w:name="__Fieldmark__6091_3310317172"/>
      <w:bookmarkStart w:id="2475" w:name="__Fieldmark__8256_208418766"/>
      <w:bookmarkStart w:id="2476" w:name="__Fieldmark__6791_545160095"/>
      <w:bookmarkStart w:id="2477" w:name="__Fieldmark__6603_1417665735"/>
      <w:bookmarkStart w:id="2478" w:name="__Fieldmark__7068_2403155824"/>
      <w:bookmarkEnd w:id="2464"/>
      <w:bookmarkEnd w:id="2465"/>
      <w:bookmarkEnd w:id="2466"/>
      <w:bookmarkEnd w:id="2467"/>
      <w:bookmarkEnd w:id="2468"/>
      <w:bookmarkEnd w:id="2469"/>
      <w:bookmarkEnd w:id="2470"/>
      <w:bookmarkEnd w:id="2471"/>
      <w:bookmarkEnd w:id="2472"/>
      <w:bookmarkEnd w:id="2473"/>
      <w:bookmarkEnd w:id="247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79" w:name="__Fieldmark__6596_2505137388"/>
      <w:bookmarkStart w:id="2480" w:name="__Fieldmark__5287_2280461051"/>
      <w:bookmarkStart w:id="2481" w:name="__Fieldmark__11359_1777031281"/>
      <w:bookmarkStart w:id="2482" w:name="__Fieldmark__4210_2048093008"/>
      <w:bookmarkStart w:id="2483" w:name="__Fieldmark__4933_908293503"/>
      <w:bookmarkStart w:id="2484" w:name="__Fieldmark__5536_1561598236"/>
      <w:bookmarkStart w:id="2485" w:name="__Fieldmark__6111_3310317172"/>
      <w:bookmarkStart w:id="2486" w:name="__Fieldmark__8285_208418766"/>
      <w:bookmarkStart w:id="2487" w:name="__Fieldmark__6816_545160095"/>
      <w:bookmarkStart w:id="2488" w:name="__Fieldmark__6626_1417665735"/>
      <w:bookmarkStart w:id="2489" w:name="__Fieldmark__7095_2403155824"/>
      <w:bookmarkEnd w:id="2475"/>
      <w:bookmarkEnd w:id="2476"/>
      <w:bookmarkEnd w:id="2477"/>
      <w:bookmarkEnd w:id="2478"/>
      <w:bookmarkEnd w:id="2479"/>
      <w:bookmarkEnd w:id="2480"/>
      <w:bookmarkEnd w:id="2481"/>
      <w:bookmarkEnd w:id="2482"/>
      <w:bookmarkEnd w:id="2483"/>
      <w:bookmarkEnd w:id="2484"/>
      <w:bookmarkEnd w:id="2485"/>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490" w:name="__Fieldmark__6613_2505137388"/>
      <w:bookmarkStart w:id="2491" w:name="__Fieldmark__3665_3642959469"/>
      <w:bookmarkStart w:id="2492" w:name="__Fieldmark__5295_2280461051"/>
      <w:bookmarkStart w:id="2493" w:name="__Fieldmark__11363_1777031281"/>
      <w:bookmarkStart w:id="2494" w:name="__Fieldmark__4212_2048093008"/>
      <w:bookmarkStart w:id="2495" w:name="__Fieldmark__4939_908293503"/>
      <w:bookmarkStart w:id="2496" w:name="__Fieldmark__5546_1561598236"/>
      <w:bookmarkStart w:id="2497" w:name="__Fieldmark__6131_3310317172"/>
      <w:bookmarkStart w:id="2498" w:name="__Fieldmark__8317_208418766"/>
      <w:bookmarkStart w:id="2499" w:name="__Fieldmark__6844_545160095"/>
      <w:bookmarkStart w:id="2500" w:name="__Fieldmark__6649_1417665735"/>
      <w:bookmarkStart w:id="2501" w:name="__Fieldmark__7125_2403155824"/>
      <w:bookmarkEnd w:id="2486"/>
      <w:bookmarkEnd w:id="2487"/>
      <w:bookmarkEnd w:id="2488"/>
      <w:bookmarkEnd w:id="2489"/>
      <w:bookmarkEnd w:id="2490"/>
      <w:bookmarkEnd w:id="2491"/>
      <w:bookmarkEnd w:id="2492"/>
      <w:bookmarkEnd w:id="2493"/>
      <w:bookmarkEnd w:id="2494"/>
      <w:bookmarkEnd w:id="2495"/>
      <w:bookmarkEnd w:id="2496"/>
      <w:bookmarkEnd w:id="249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502" w:name="__Fieldmark__6630_2505137388"/>
      <w:bookmarkStart w:id="2503" w:name="__Fieldmark__3825_527255555"/>
      <w:bookmarkStart w:id="2504" w:name="__Fieldmark__3675_3642959469"/>
      <w:bookmarkStart w:id="2505" w:name="__Fieldmark__5304_2280461051"/>
      <w:bookmarkStart w:id="2506" w:name="__Fieldmark__11368_1777031281"/>
      <w:bookmarkStart w:id="2507" w:name="__Fieldmark__4215_2048093008"/>
      <w:bookmarkStart w:id="2508" w:name="__Fieldmark__4946_908293503"/>
      <w:bookmarkStart w:id="2509" w:name="__Fieldmark__5557_1561598236"/>
      <w:bookmarkStart w:id="2510" w:name="__Fieldmark__6151_3310317172"/>
      <w:bookmarkStart w:id="2511" w:name="__Fieldmark__8352_208418766"/>
      <w:bookmarkStart w:id="2512" w:name="__Fieldmark__6875_545160095"/>
      <w:bookmarkStart w:id="2513" w:name="__Fieldmark__6675_1417665735"/>
      <w:bookmarkStart w:id="2514" w:name="__Fieldmark__7158_2403155824"/>
      <w:bookmarkEnd w:id="2498"/>
      <w:bookmarkEnd w:id="2499"/>
      <w:bookmarkEnd w:id="2500"/>
      <w:bookmarkEnd w:id="2501"/>
      <w:bookmarkEnd w:id="2502"/>
      <w:bookmarkEnd w:id="2503"/>
      <w:bookmarkEnd w:id="2504"/>
      <w:bookmarkEnd w:id="2505"/>
      <w:bookmarkEnd w:id="2506"/>
      <w:bookmarkEnd w:id="2507"/>
      <w:bookmarkEnd w:id="2508"/>
      <w:bookmarkEnd w:id="2509"/>
      <w:bookmarkEnd w:id="2510"/>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515" w:name="__Fieldmark__6649_2505137388"/>
      <w:bookmarkStart w:id="2516" w:name="__Fieldmark__3673_3642959469"/>
      <w:bookmarkStart w:id="2517" w:name="__Fieldmark__5314_2280461051"/>
      <w:bookmarkStart w:id="2518" w:name="__Fieldmark__11374_1777031281"/>
      <w:bookmarkStart w:id="2519" w:name="__Fieldmark__4219_2048093008"/>
      <w:bookmarkStart w:id="2520" w:name="__Fieldmark__4954_908293503"/>
      <w:bookmarkStart w:id="2521" w:name="__Fieldmark__5569_1561598236"/>
      <w:bookmarkStart w:id="2522" w:name="__Fieldmark__6174_3310317172"/>
      <w:bookmarkStart w:id="2523" w:name="__Fieldmark__8384_208418766"/>
      <w:bookmarkStart w:id="2524" w:name="__Fieldmark__6903_545160095"/>
      <w:bookmarkStart w:id="2525" w:name="__Fieldmark__6704_1417665735"/>
      <w:bookmarkStart w:id="2526" w:name="__Fieldmark__7188_2403155824"/>
      <w:bookmarkEnd w:id="2511"/>
      <w:bookmarkEnd w:id="2512"/>
      <w:bookmarkEnd w:id="2513"/>
      <w:bookmarkEnd w:id="2514"/>
      <w:bookmarkEnd w:id="2515"/>
      <w:bookmarkEnd w:id="2516"/>
      <w:bookmarkEnd w:id="2517"/>
      <w:bookmarkEnd w:id="2518"/>
      <w:bookmarkEnd w:id="2519"/>
      <w:bookmarkEnd w:id="2520"/>
      <w:bookmarkEnd w:id="2521"/>
      <w:bookmarkEnd w:id="2522"/>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527" w:name="__Fieldmark__6670_2505137388"/>
      <w:bookmarkStart w:id="2528" w:name="__Fieldmark__3662_3642959469"/>
      <w:bookmarkStart w:id="2529" w:name="__Fieldmark__5323_2280461051"/>
      <w:bookmarkStart w:id="2530" w:name="__Fieldmark__11379_1777031281"/>
      <w:bookmarkStart w:id="2531" w:name="__Fieldmark__4222_2048093008"/>
      <w:bookmarkStart w:id="2532" w:name="__Fieldmark__4961_908293503"/>
      <w:bookmarkStart w:id="2533" w:name="__Fieldmark__5580_1561598236"/>
      <w:bookmarkStart w:id="2534" w:name="__Fieldmark__6200_3310317172"/>
      <w:bookmarkStart w:id="2535" w:name="__Fieldmark__8416_208418766"/>
      <w:bookmarkStart w:id="2536" w:name="__Fieldmark__6931_545160095"/>
      <w:bookmarkStart w:id="2537" w:name="__Fieldmark__6730_1417665735"/>
      <w:bookmarkStart w:id="2538" w:name="__Fieldmark__7218_2403155824"/>
      <w:bookmarkEnd w:id="2523"/>
      <w:bookmarkEnd w:id="2524"/>
      <w:bookmarkEnd w:id="2525"/>
      <w:bookmarkEnd w:id="2526"/>
      <w:bookmarkEnd w:id="2527"/>
      <w:bookmarkEnd w:id="2528"/>
      <w:bookmarkEnd w:id="2529"/>
      <w:bookmarkEnd w:id="2530"/>
      <w:bookmarkEnd w:id="2531"/>
      <w:bookmarkEnd w:id="2532"/>
      <w:bookmarkEnd w:id="2533"/>
      <w:bookmarkEnd w:id="2534"/>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539" w:name="__Fieldmark__6689_2505137388"/>
      <w:bookmarkStart w:id="2540" w:name="__Fieldmark__5332_2280461051"/>
      <w:bookmarkStart w:id="2541" w:name="__Fieldmark__11384_1777031281"/>
      <w:bookmarkStart w:id="2542" w:name="__Fieldmark__4225_2048093008"/>
      <w:bookmarkStart w:id="2543" w:name="__Fieldmark__4968_908293503"/>
      <w:bookmarkStart w:id="2544" w:name="__Fieldmark__5591_1561598236"/>
      <w:bookmarkStart w:id="2545" w:name="__Fieldmark__6223_3310317172"/>
      <w:bookmarkStart w:id="2546" w:name="__Fieldmark__8445_208418766"/>
      <w:bookmarkStart w:id="2547" w:name="__Fieldmark__6956_545160095"/>
      <w:bookmarkStart w:id="2548" w:name="__Fieldmark__6756_1417665735"/>
      <w:bookmarkStart w:id="2549" w:name="__Fieldmark__7245_2403155824"/>
      <w:bookmarkEnd w:id="2535"/>
      <w:bookmarkEnd w:id="2536"/>
      <w:bookmarkEnd w:id="2537"/>
      <w:bookmarkEnd w:id="2538"/>
      <w:bookmarkEnd w:id="2539"/>
      <w:bookmarkEnd w:id="2540"/>
      <w:bookmarkEnd w:id="2541"/>
      <w:bookmarkEnd w:id="2542"/>
      <w:bookmarkEnd w:id="2543"/>
      <w:bookmarkEnd w:id="2544"/>
      <w:bookmarkEnd w:id="2545"/>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550" w:name="__Fieldmark__6708_2505137388"/>
      <w:bookmarkStart w:id="2551" w:name="__Fieldmark__5340_2280461051"/>
      <w:bookmarkStart w:id="2552" w:name="__Fieldmark__11388_1777031281"/>
      <w:bookmarkStart w:id="2553" w:name="__Fieldmark__4227_2048093008"/>
      <w:bookmarkStart w:id="2554" w:name="__Fieldmark__4974_908293503"/>
      <w:bookmarkStart w:id="2555" w:name="__Fieldmark__5601_1561598236"/>
      <w:bookmarkStart w:id="2556" w:name="__Fieldmark__6246_3310317172"/>
      <w:bookmarkStart w:id="2557" w:name="__Fieldmark__8474_208418766"/>
      <w:bookmarkStart w:id="2558" w:name="__Fieldmark__6981_545160095"/>
      <w:bookmarkStart w:id="2559" w:name="__Fieldmark__6779_1417665735"/>
      <w:bookmarkStart w:id="2560" w:name="__Fieldmark__7272_2403155824"/>
      <w:bookmarkEnd w:id="2546"/>
      <w:bookmarkEnd w:id="2547"/>
      <w:bookmarkEnd w:id="2548"/>
      <w:bookmarkEnd w:id="2549"/>
      <w:bookmarkEnd w:id="2550"/>
      <w:bookmarkEnd w:id="2551"/>
      <w:bookmarkEnd w:id="2552"/>
      <w:bookmarkEnd w:id="2553"/>
      <w:bookmarkEnd w:id="2554"/>
      <w:bookmarkEnd w:id="2555"/>
      <w:bookmarkEnd w:id="2556"/>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561" w:name="__Fieldmark__6725_2505137388"/>
      <w:bookmarkStart w:id="2562" w:name="__Fieldmark__5348_2280461051"/>
      <w:bookmarkStart w:id="2563" w:name="__Fieldmark__11392_1777031281"/>
      <w:bookmarkStart w:id="2564" w:name="__Fieldmark__4229_2048093008"/>
      <w:bookmarkStart w:id="2565" w:name="__Fieldmark__4980_908293503"/>
      <w:bookmarkStart w:id="2566" w:name="__Fieldmark__5611_1561598236"/>
      <w:bookmarkStart w:id="2567" w:name="__Fieldmark__6266_3310317172"/>
      <w:bookmarkStart w:id="2568" w:name="__Fieldmark__8503_208418766"/>
      <w:bookmarkStart w:id="2569" w:name="__Fieldmark__7006_545160095"/>
      <w:bookmarkStart w:id="2570" w:name="__Fieldmark__6802_1417665735"/>
      <w:bookmarkStart w:id="2571" w:name="__Fieldmark__7299_2403155824"/>
      <w:bookmarkEnd w:id="2557"/>
      <w:bookmarkEnd w:id="2558"/>
      <w:bookmarkEnd w:id="2559"/>
      <w:bookmarkEnd w:id="2560"/>
      <w:bookmarkEnd w:id="2561"/>
      <w:bookmarkEnd w:id="2562"/>
      <w:bookmarkEnd w:id="2563"/>
      <w:bookmarkEnd w:id="2564"/>
      <w:bookmarkEnd w:id="2565"/>
      <w:bookmarkEnd w:id="2566"/>
      <w:bookmarkEnd w:id="2567"/>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572" w:name="__Fieldmark__6742_2505137388"/>
      <w:bookmarkStart w:id="2573" w:name="__Fieldmark__5356_2280461051"/>
      <w:bookmarkStart w:id="2574" w:name="__Fieldmark__11396_1777031281"/>
      <w:bookmarkStart w:id="2575" w:name="__Fieldmark__4231_2048093008"/>
      <w:bookmarkStart w:id="2576" w:name="__Fieldmark__4986_908293503"/>
      <w:bookmarkStart w:id="2577" w:name="__Fieldmark__5621_1561598236"/>
      <w:bookmarkStart w:id="2578" w:name="__Fieldmark__6286_3310317172"/>
      <w:bookmarkStart w:id="2579" w:name="__Fieldmark__8532_208418766"/>
      <w:bookmarkStart w:id="2580" w:name="__Fieldmark__7031_545160095"/>
      <w:bookmarkStart w:id="2581" w:name="__Fieldmark__6825_1417665735"/>
      <w:bookmarkStart w:id="2582" w:name="__Fieldmark__7326_2403155824"/>
      <w:bookmarkEnd w:id="2568"/>
      <w:bookmarkEnd w:id="2569"/>
      <w:bookmarkEnd w:id="2570"/>
      <w:bookmarkEnd w:id="2571"/>
      <w:bookmarkEnd w:id="2572"/>
      <w:bookmarkEnd w:id="2573"/>
      <w:bookmarkEnd w:id="2574"/>
      <w:bookmarkEnd w:id="2575"/>
      <w:bookmarkEnd w:id="2576"/>
      <w:bookmarkEnd w:id="2577"/>
      <w:bookmarkEnd w:id="2578"/>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583" w:name="__Fieldmark__6759_2505137388"/>
      <w:bookmarkStart w:id="2584" w:name="__Fieldmark__5364_2280461051"/>
      <w:bookmarkStart w:id="2585" w:name="__Fieldmark__11400_1777031281"/>
      <w:bookmarkStart w:id="2586" w:name="__Fieldmark__4233_2048093008"/>
      <w:bookmarkStart w:id="2587" w:name="__Fieldmark__4992_908293503"/>
      <w:bookmarkStart w:id="2588" w:name="__Fieldmark__5631_1561598236"/>
      <w:bookmarkStart w:id="2589" w:name="__Fieldmark__6306_3310317172"/>
      <w:bookmarkStart w:id="2590" w:name="__Fieldmark__8561_208418766"/>
      <w:bookmarkStart w:id="2591" w:name="__Fieldmark__7056_545160095"/>
      <w:bookmarkStart w:id="2592" w:name="__Fieldmark__6848_1417665735"/>
      <w:bookmarkStart w:id="2593" w:name="__Fieldmark__7353_2403155824"/>
      <w:bookmarkEnd w:id="2579"/>
      <w:bookmarkEnd w:id="2580"/>
      <w:bookmarkEnd w:id="2581"/>
      <w:bookmarkEnd w:id="2582"/>
      <w:bookmarkEnd w:id="2583"/>
      <w:bookmarkEnd w:id="2584"/>
      <w:bookmarkEnd w:id="2585"/>
      <w:bookmarkEnd w:id="2586"/>
      <w:bookmarkEnd w:id="2587"/>
      <w:bookmarkEnd w:id="2588"/>
      <w:bookmarkEnd w:id="2589"/>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594" w:name="__Fieldmark__6776_2505137388"/>
      <w:bookmarkStart w:id="2595" w:name="__Fieldmark__5372_2280461051"/>
      <w:bookmarkStart w:id="2596" w:name="__Fieldmark__11404_1777031281"/>
      <w:bookmarkStart w:id="2597" w:name="__Fieldmark__4235_2048093008"/>
      <w:bookmarkStart w:id="2598" w:name="__Fieldmark__4998_908293503"/>
      <w:bookmarkStart w:id="2599" w:name="__Fieldmark__5641_1561598236"/>
      <w:bookmarkStart w:id="2600" w:name="__Fieldmark__6326_3310317172"/>
      <w:bookmarkStart w:id="2601" w:name="__Fieldmark__8590_208418766"/>
      <w:bookmarkStart w:id="2602" w:name="__Fieldmark__7081_545160095"/>
      <w:bookmarkStart w:id="2603" w:name="__Fieldmark__6871_1417665735"/>
      <w:bookmarkStart w:id="2604" w:name="__Fieldmark__7380_2403155824"/>
      <w:bookmarkEnd w:id="2590"/>
      <w:bookmarkEnd w:id="2591"/>
      <w:bookmarkEnd w:id="2592"/>
      <w:bookmarkEnd w:id="2593"/>
      <w:bookmarkEnd w:id="2594"/>
      <w:bookmarkEnd w:id="2595"/>
      <w:bookmarkEnd w:id="2596"/>
      <w:bookmarkEnd w:id="2597"/>
      <w:bookmarkEnd w:id="2598"/>
      <w:bookmarkEnd w:id="2599"/>
      <w:bookmarkEnd w:id="2600"/>
      <w:r>
        <w:fldChar w:fldCharType="begin"/>
      </w:r>
      <w:r>
        <w:instrText>ADDIN EN.CITE &lt;EndNote&gt;&lt;Cite&gt;&lt;Author&gt;Ferguson&lt;/Author&gt;&lt;Year&gt;2013&lt;/Year&gt;&lt;RecNum&gt;580&lt;/RecNum&gt;&lt;DisplayText&gt;(Ferguson et al. 2013)&lt;/DisplayText&gt;&lt;record&gt;&lt;rec-number&gt;580&lt;/rec-number&gt;&lt;foreign-keys&gt;&lt;key app="EN" db-id="5teawvvwmffpdpetx57pa00xsdpdxwt99rtx" timestamp="1461604799"&gt;580&lt;/key&gt;&lt;/foreign-keys&gt;&lt;ref-type name="Conference Proceedings"&gt;10&lt;/ref-type&gt;&lt;contributors&gt;&lt;authors&gt;&lt;author&gt;Ferguson, DJ&lt;/author&gt;&lt;author&gt;Plank, TA&lt;/author&gt;&lt;author&gt;Hauri, EH&lt;/author&gt;&lt;author&gt;Houghton, BF&lt;/author&gt;&lt;author&gt;Gonnermann, HM&lt;/author&gt;&lt;author&gt;Swanson, DA&lt;/author&gt;&lt;author&gt;Blaser, AP&lt;/author&gt;&lt;/authors&gt;&lt;/contributors&gt;&lt;titles&gt;&lt;title&gt;Comparing eruptions of varying intensity at Kilauea via melt inclusion analysis&lt;/title&gt;&lt;secondary-title&gt;AGU Fall Meeting Abstracts&lt;/secondary-title&gt;&lt;/titles&gt;&lt;pages&gt;07&lt;/pages&gt;&lt;volume&gt;1&lt;/volume&gt;&lt;dates&gt;&lt;year&gt;2013&lt;/year&gt;&lt;/dates&gt;&lt;urls&gt;&lt;/urls&gt;&lt;/record&gt;&lt;/Cite&gt;&lt;/EndNote&gt;</w:instrText>
      </w:r>
      <w:r>
        <w:fldChar w:fldCharType="end"/>
      </w:r>
      <w:bookmarkStart w:id="2605" w:name="__Fieldmark__6793_2505137388"/>
      <w:bookmarkStart w:id="2606" w:name="__Fieldmark__5380_2280461051"/>
      <w:bookmarkStart w:id="2607" w:name="__Fieldmark__11408_1777031281"/>
      <w:bookmarkStart w:id="2608" w:name="__Fieldmark__4237_2048093008"/>
      <w:bookmarkStart w:id="2609" w:name="__Fieldmark__5004_908293503"/>
      <w:bookmarkStart w:id="2610" w:name="__Fieldmark__5651_1561598236"/>
      <w:bookmarkStart w:id="2611" w:name="__Fieldmark__6346_3310317172"/>
      <w:bookmarkStart w:id="2612" w:name="__Fieldmark__8619_208418766"/>
      <w:bookmarkStart w:id="2613" w:name="__Fieldmark__7106_545160095"/>
      <w:bookmarkStart w:id="2614" w:name="__Fieldmark__6894_1417665735"/>
      <w:bookmarkStart w:id="2615" w:name="__Fieldmark__7407_2403155824"/>
      <w:bookmarkEnd w:id="2601"/>
      <w:bookmarkEnd w:id="2602"/>
      <w:bookmarkEnd w:id="2603"/>
      <w:bookmarkEnd w:id="2604"/>
      <w:bookmarkEnd w:id="2605"/>
      <w:bookmarkEnd w:id="2606"/>
      <w:bookmarkEnd w:id="2607"/>
      <w:bookmarkEnd w:id="2608"/>
      <w:bookmarkEnd w:id="2609"/>
      <w:bookmarkEnd w:id="2610"/>
      <w:bookmarkEnd w:id="2611"/>
      <w:r>
        <w:fldChar w:fldCharType="begin"/>
      </w:r>
      <w:bookmarkStart w:id="2616" w:name="__Fieldmark__6810_2505137388"/>
      <w:bookmarkStart w:id="2617" w:name="__Fieldmark__3821_527255555"/>
      <w:bookmarkStart w:id="2618" w:name="__Fieldmark__5388_2280461051"/>
      <w:bookmarkStart w:id="2619" w:name="__Fieldmark__11412_1777031281"/>
      <w:bookmarkStart w:id="2620" w:name="__Fieldmark__4239_2048093008"/>
      <w:bookmarkStart w:id="2621" w:name="__Fieldmark__5010_908293503"/>
      <w:bookmarkStart w:id="2622" w:name="__Fieldmark__5661_1561598236"/>
      <w:bookmarkStart w:id="2623" w:name="__Fieldmark__6366_3310317172"/>
      <w:bookmarkStart w:id="2624" w:name="__Fieldmark__8651_208418766"/>
      <w:bookmarkStart w:id="2625" w:name="__Fieldmark__7134_545160095"/>
      <w:bookmarkStart w:id="2626" w:name="__Fieldmark__6917_1417665735"/>
      <w:bookmarkStart w:id="2627" w:name="__Fieldmark__7437_2403155824"/>
      <w:bookmarkEnd w:id="2612"/>
      <w:bookmarkEnd w:id="2613"/>
      <w:bookmarkEnd w:id="2614"/>
      <w:bookmarkEnd w:id="2615"/>
      <w:bookmarkEnd w:id="2616"/>
      <w:bookmarkEnd w:id="2617"/>
      <w:bookmarkEnd w:id="2618"/>
      <w:bookmarkEnd w:id="2619"/>
      <w:bookmarkEnd w:id="2620"/>
      <w:bookmarkEnd w:id="2621"/>
      <w:bookmarkEnd w:id="2622"/>
      <w:bookmarkEnd w:id="2623"/>
      <w:r>
        <w:fldChar w:fldCharType="end"/>
      </w:r>
      <w:r>
        <w:fldChar w:fldCharType="begin"/>
      </w:r>
      <w:bookmarkStart w:id="2628" w:name="__Fieldmark__6827_2505137388"/>
      <w:bookmarkStart w:id="2629" w:name="__Fieldmark__3829_527255555"/>
      <w:bookmarkStart w:id="2630" w:name="__Fieldmark__5397_2280461051"/>
      <w:bookmarkStart w:id="2631" w:name="__Fieldmark__11417_1777031281"/>
      <w:bookmarkStart w:id="2632" w:name="__Fieldmark__4242_2048093008"/>
      <w:bookmarkStart w:id="2633" w:name="__Fieldmark__5017_908293503"/>
      <w:bookmarkStart w:id="2634" w:name="__Fieldmark__5672_1561598236"/>
      <w:bookmarkStart w:id="2635" w:name="__Fieldmark__6386_3310317172"/>
      <w:bookmarkStart w:id="2636" w:name="__Fieldmark__8683_208418766"/>
      <w:bookmarkStart w:id="2637" w:name="__Fieldmark__7162_545160095"/>
      <w:bookmarkStart w:id="2638" w:name="__Fieldmark__6943_1417665735"/>
      <w:bookmarkStart w:id="2639" w:name="__Fieldmark__7467_2403155824"/>
      <w:bookmarkEnd w:id="2624"/>
      <w:bookmarkEnd w:id="2625"/>
      <w:bookmarkEnd w:id="2626"/>
      <w:bookmarkEnd w:id="2627"/>
      <w:bookmarkEnd w:id="2628"/>
      <w:bookmarkEnd w:id="2629"/>
      <w:bookmarkEnd w:id="2630"/>
      <w:bookmarkEnd w:id="2631"/>
      <w:bookmarkEnd w:id="2632"/>
      <w:bookmarkEnd w:id="2633"/>
      <w:bookmarkEnd w:id="2634"/>
      <w:bookmarkEnd w:id="2635"/>
      <w:r>
        <w:fldChar w:fldCharType="end"/>
      </w:r>
      <w:r>
        <w:fldChar w:fldCharType="begin"/>
      </w:r>
      <w:bookmarkStart w:id="2640" w:name="__Fieldmark__6846_2505137388"/>
      <w:bookmarkStart w:id="2641" w:name="__Fieldmark__5414_2280461051"/>
      <w:bookmarkStart w:id="2642" w:name="__Fieldmark__11426_1777031281"/>
      <w:bookmarkStart w:id="2643" w:name="__Fieldmark__4247_2048093008"/>
      <w:bookmarkStart w:id="2644" w:name="__Fieldmark__5030_908293503"/>
      <w:bookmarkStart w:id="2645" w:name="__Fieldmark__5693_1561598236"/>
      <w:bookmarkStart w:id="2646" w:name="__Fieldmark__5406_2280461051"/>
      <w:bookmarkStart w:id="2647" w:name="__Fieldmark__11422_1777031281"/>
      <w:bookmarkStart w:id="2648" w:name="__Fieldmark__4245_2048093008"/>
      <w:bookmarkStart w:id="2649" w:name="__Fieldmark__5024_908293503"/>
      <w:bookmarkStart w:id="2650" w:name="__Fieldmark__5683_1561598236"/>
      <w:bookmarkStart w:id="2651" w:name="__Fieldmark__6409_3310317172"/>
      <w:bookmarkStart w:id="2652" w:name="__Fieldmark__8727_208418766"/>
      <w:bookmarkStart w:id="2653" w:name="__Fieldmark__7202_545160095"/>
      <w:bookmarkStart w:id="2654" w:name="__Fieldmark__6969_1417665735"/>
      <w:bookmarkStart w:id="2655" w:name="__Fieldmark__7509_2403155824"/>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r>
        <w:fldChar w:fldCharType="end"/>
      </w:r>
      <w:r>
        <w:fldChar w:fldCharType="begin"/>
      </w:r>
      <w:bookmarkStart w:id="2656" w:name="__Fieldmark__6865_2505137388"/>
      <w:bookmarkStart w:id="2657" w:name="__Fieldmark__3817_527255555"/>
      <w:bookmarkStart w:id="2658" w:name="__Fieldmark__5422_2280461051"/>
      <w:bookmarkStart w:id="2659" w:name="__Fieldmark__11430_1777031281"/>
      <w:bookmarkStart w:id="2660" w:name="__Fieldmark__4249_2048093008"/>
      <w:bookmarkStart w:id="2661" w:name="__Fieldmark__5036_908293503"/>
      <w:bookmarkStart w:id="2662" w:name="__Fieldmark__5703_1561598236"/>
      <w:bookmarkStart w:id="2663" w:name="__Fieldmark__6432_3310317172"/>
      <w:bookmarkStart w:id="2664" w:name="__Fieldmark__8759_208418766"/>
      <w:bookmarkStart w:id="2665" w:name="__Fieldmark__7230_545160095"/>
      <w:bookmarkStart w:id="2666" w:name="__Fieldmark__7007_1417665735"/>
      <w:bookmarkStart w:id="2667" w:name="__Fieldmark__7539_2403155824"/>
      <w:bookmarkEnd w:id="2652"/>
      <w:bookmarkEnd w:id="2653"/>
      <w:bookmarkEnd w:id="2654"/>
      <w:bookmarkEnd w:id="2655"/>
      <w:bookmarkEnd w:id="2656"/>
      <w:bookmarkEnd w:id="2657"/>
      <w:bookmarkEnd w:id="2658"/>
      <w:bookmarkEnd w:id="2659"/>
      <w:bookmarkEnd w:id="2660"/>
      <w:bookmarkEnd w:id="2661"/>
      <w:bookmarkEnd w:id="2662"/>
      <w:bookmarkEnd w:id="2663"/>
      <w:r>
        <w:fldChar w:fldCharType="end"/>
      </w:r>
      <w:r>
        <w:fldChar w:fldCharType="begin"/>
      </w:r>
      <w:bookmarkStart w:id="2668" w:name="__Fieldmark__6897_2505137388"/>
      <w:bookmarkStart w:id="2669" w:name="__Fieldmark__5431_2280461051"/>
      <w:bookmarkStart w:id="2670" w:name="__Fieldmark__11435_1777031281"/>
      <w:bookmarkStart w:id="2671" w:name="__Fieldmark__4252_2048093008"/>
      <w:bookmarkStart w:id="2672" w:name="__Fieldmark__5043_908293503"/>
      <w:bookmarkStart w:id="2673" w:name="__Fieldmark__5714_1561598236"/>
      <w:bookmarkStart w:id="2674" w:name="__Fieldmark__6467_3310317172"/>
      <w:bookmarkStart w:id="2675" w:name="__Fieldmark__8788_208418766"/>
      <w:bookmarkStart w:id="2676" w:name="__Fieldmark__7255_545160095"/>
      <w:bookmarkStart w:id="2677" w:name="__Fieldmark__7033_1417665735"/>
      <w:bookmarkStart w:id="2678" w:name="__Fieldmark__7566_2403155824"/>
      <w:bookmarkEnd w:id="2664"/>
      <w:bookmarkEnd w:id="2665"/>
      <w:bookmarkEnd w:id="2666"/>
      <w:bookmarkEnd w:id="2667"/>
      <w:bookmarkEnd w:id="2668"/>
      <w:bookmarkEnd w:id="2669"/>
      <w:bookmarkEnd w:id="2670"/>
      <w:bookmarkEnd w:id="2671"/>
      <w:bookmarkEnd w:id="2672"/>
      <w:bookmarkEnd w:id="2673"/>
      <w:bookmarkEnd w:id="2674"/>
      <w:r>
        <w:fldChar w:fldCharType="end"/>
      </w:r>
      <w:r>
        <w:fldChar w:fldCharType="begin"/>
      </w:r>
      <w:bookmarkStart w:id="2679" w:name="__Fieldmark__6916_2505137388"/>
      <w:bookmarkStart w:id="2680" w:name="__Fieldmark__4256_2048093008"/>
      <w:bookmarkStart w:id="2681" w:name="__Fieldmark__3805_527255555"/>
      <w:bookmarkStart w:id="2682" w:name="__Fieldmark__3808_527255555"/>
      <w:bookmarkStart w:id="2683" w:name="__Fieldmark__3813_527255555"/>
      <w:bookmarkStart w:id="2684" w:name="__Fieldmark__5439_2280461051"/>
      <w:bookmarkStart w:id="2685" w:name="__Fieldmark__11439_1777031281"/>
      <w:bookmarkStart w:id="2686" w:name="__Fieldmark__4254_2048093008"/>
      <w:bookmarkStart w:id="2687" w:name="__Fieldmark__5049_908293503"/>
      <w:bookmarkStart w:id="2688" w:name="__Fieldmark__5724_1561598236"/>
      <w:bookmarkStart w:id="2689" w:name="__Fieldmark__6490_3310317172"/>
      <w:bookmarkStart w:id="2690" w:name="__Fieldmark__8829_208418766"/>
      <w:bookmarkStart w:id="2691" w:name="__Fieldmark__7292_545160095"/>
      <w:bookmarkStart w:id="2692" w:name="__Fieldmark__7056_1417665735"/>
      <w:bookmarkStart w:id="2693" w:name="__Fieldmark__7605_240315582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r>
        <w:fldChar w:fldCharType="end"/>
      </w:r>
      <w:r>
        <w:fldChar w:fldCharType="begin"/>
      </w:r>
      <w:bookmarkStart w:id="2694" w:name="__Fieldmark__6933_2505137388"/>
      <w:bookmarkStart w:id="2695" w:name="__Fieldmark__11627_2362112943"/>
      <w:bookmarkStart w:id="2696" w:name="__Fieldmark__5453_2280461051"/>
      <w:bookmarkStart w:id="2697" w:name="__Fieldmark__11449_1777031281"/>
      <w:bookmarkStart w:id="2698" w:name="__Fieldmark__4261_2048093008"/>
      <w:bookmarkStart w:id="2699" w:name="__Fieldmark__5061_908293503"/>
      <w:bookmarkStart w:id="2700" w:name="__Fieldmark__5740_1561598236"/>
      <w:bookmarkStart w:id="2701" w:name="__Fieldmark__6510_3310317172"/>
      <w:bookmarkStart w:id="2702" w:name="__Fieldmark__8861_208418766"/>
      <w:bookmarkStart w:id="2703" w:name="__Fieldmark__7320_545160095"/>
      <w:bookmarkStart w:id="2704" w:name="__Fieldmark__7091_1417665735"/>
      <w:bookmarkStart w:id="2705" w:name="__Fieldmark__7635_2403155824"/>
      <w:bookmarkEnd w:id="2690"/>
      <w:bookmarkEnd w:id="2691"/>
      <w:bookmarkEnd w:id="2692"/>
      <w:bookmarkEnd w:id="2693"/>
      <w:bookmarkEnd w:id="2694"/>
      <w:bookmarkEnd w:id="2695"/>
      <w:bookmarkEnd w:id="2696"/>
      <w:bookmarkEnd w:id="2697"/>
      <w:bookmarkEnd w:id="2698"/>
      <w:bookmarkEnd w:id="2699"/>
      <w:bookmarkEnd w:id="2700"/>
      <w:bookmarkEnd w:id="2701"/>
      <w:r>
        <w:fldChar w:fldCharType="end"/>
      </w:r>
      <w:r>
        <w:fldChar w:fldCharType="begin"/>
      </w:r>
      <w:bookmarkStart w:id="2706" w:name="__Fieldmark__6959_2505137388"/>
      <w:bookmarkStart w:id="2707" w:name="__Fieldmark__5462_2280461051"/>
      <w:bookmarkStart w:id="2708" w:name="__Fieldmark__11454_1777031281"/>
      <w:bookmarkStart w:id="2709" w:name="__Fieldmark__4264_2048093008"/>
      <w:bookmarkStart w:id="2710" w:name="__Fieldmark__5068_908293503"/>
      <w:bookmarkStart w:id="2711" w:name="__Fieldmark__5751_1561598236"/>
      <w:bookmarkStart w:id="2712" w:name="__Fieldmark__6542_3310317172"/>
      <w:bookmarkStart w:id="2713" w:name="__Fieldmark__8890_208418766"/>
      <w:bookmarkStart w:id="2714" w:name="__Fieldmark__7345_545160095"/>
      <w:bookmarkStart w:id="2715" w:name="__Fieldmark__7117_1417665735"/>
      <w:bookmarkStart w:id="2716" w:name="__Fieldmark__7662_2403155824"/>
      <w:bookmarkEnd w:id="2702"/>
      <w:bookmarkEnd w:id="2703"/>
      <w:bookmarkEnd w:id="2704"/>
      <w:bookmarkEnd w:id="2705"/>
      <w:bookmarkEnd w:id="2706"/>
      <w:bookmarkEnd w:id="2707"/>
      <w:bookmarkEnd w:id="2708"/>
      <w:bookmarkEnd w:id="2709"/>
      <w:bookmarkEnd w:id="2710"/>
      <w:bookmarkEnd w:id="2711"/>
      <w:bookmarkEnd w:id="2712"/>
      <w:r>
        <w:fldChar w:fldCharType="end"/>
      </w:r>
      <w:r>
        <w:fldChar w:fldCharType="begin"/>
      </w:r>
      <w:bookmarkStart w:id="2717" w:name="__Fieldmark__6978_2505137388"/>
      <w:bookmarkStart w:id="2718" w:name="__Fieldmark__5470_2280461051"/>
      <w:bookmarkStart w:id="2719" w:name="__Fieldmark__11458_1777031281"/>
      <w:bookmarkStart w:id="2720" w:name="__Fieldmark__4266_2048093008"/>
      <w:bookmarkStart w:id="2721" w:name="__Fieldmark__5074_908293503"/>
      <w:bookmarkStart w:id="2722" w:name="__Fieldmark__5761_1561598236"/>
      <w:bookmarkStart w:id="2723" w:name="__Fieldmark__6565_3310317172"/>
      <w:bookmarkStart w:id="2724" w:name="__Fieldmark__8919_208418766"/>
      <w:bookmarkStart w:id="2725" w:name="__Fieldmark__7370_545160095"/>
      <w:bookmarkStart w:id="2726" w:name="__Fieldmark__7140_1417665735"/>
      <w:bookmarkStart w:id="2727" w:name="__Fieldmark__7689_2403155824"/>
      <w:bookmarkEnd w:id="2713"/>
      <w:bookmarkEnd w:id="2714"/>
      <w:bookmarkEnd w:id="2715"/>
      <w:bookmarkEnd w:id="2716"/>
      <w:bookmarkEnd w:id="2717"/>
      <w:bookmarkEnd w:id="2718"/>
      <w:bookmarkEnd w:id="2719"/>
      <w:bookmarkEnd w:id="2720"/>
      <w:bookmarkEnd w:id="2721"/>
      <w:bookmarkEnd w:id="2722"/>
      <w:bookmarkEnd w:id="2723"/>
      <w:r>
        <w:fldChar w:fldCharType="end"/>
      </w:r>
      <w:r>
        <w:fldChar w:fldCharType="begin"/>
      </w:r>
      <w:bookmarkStart w:id="2728" w:name="__Fieldmark__6995_2505137388"/>
      <w:bookmarkStart w:id="2729" w:name="__Fieldmark__5478_2280461051"/>
      <w:bookmarkStart w:id="2730" w:name="__Fieldmark__11462_1777031281"/>
      <w:bookmarkStart w:id="2731" w:name="__Fieldmark__4268_2048093008"/>
      <w:bookmarkStart w:id="2732" w:name="__Fieldmark__5080_908293503"/>
      <w:bookmarkStart w:id="2733" w:name="__Fieldmark__5771_1561598236"/>
      <w:bookmarkStart w:id="2734" w:name="__Fieldmark__6585_3310317172"/>
      <w:bookmarkStart w:id="2735" w:name="__Fieldmark__7716_2403155824"/>
      <w:bookmarkStart w:id="2736" w:name="__Fieldmark__7163_1417665735"/>
      <w:bookmarkStart w:id="2737" w:name="__Fieldmark__7395_545160095"/>
      <w:bookmarkStart w:id="2738" w:name="__Fieldmark__8948_208418766"/>
      <w:bookmarkEnd w:id="2724"/>
      <w:bookmarkEnd w:id="2725"/>
      <w:bookmarkEnd w:id="2726"/>
      <w:bookmarkEnd w:id="2727"/>
      <w:bookmarkEnd w:id="2728"/>
      <w:bookmarkEnd w:id="2729"/>
      <w:bookmarkEnd w:id="2730"/>
      <w:bookmarkEnd w:id="2731"/>
      <w:bookmarkEnd w:id="2732"/>
      <w:bookmarkEnd w:id="2733"/>
      <w:bookmarkEnd w:id="2734"/>
      <w:r>
        <w:fldChar w:fldCharType="separate"/>
      </w:r>
      <w:r>
        <w:rPr>
          <w:rFonts w:cs="Times New Roman"/>
        </w:rPr>
        <w:t>b</w:t>
      </w:r>
      <w:bookmarkStart w:id="2739" w:name="__Fieldmark__7743_2403155824"/>
      <w:bookmarkStart w:id="2740" w:name="__Fieldmark__7186_1417665735"/>
      <w:bookmarkStart w:id="2741" w:name="__Fieldmark__7420_545160095"/>
      <w:r>
        <w:rPr>
          <w:rFonts w:cs="Times New Roman"/>
        </w:rPr>
        <w:t>a</w:t>
      </w:r>
      <w:bookmarkStart w:id="2742" w:name="__Fieldmark__7209_1417665735"/>
      <w:bookmarkStart w:id="2743" w:name="__Fieldmark__7445_545160095"/>
      <w:r>
        <w:rPr>
          <w:rFonts w:cs="Times New Roman"/>
        </w:rPr>
        <w:t>s</w:t>
      </w:r>
      <w:bookmarkStart w:id="2744" w:name="__Fieldmark__7232_1417665735"/>
      <w:r>
        <w:rPr>
          <w:rFonts w:cs="Times New Roman"/>
        </w:rPr>
        <w:t>ed on the diffusive loss of volatiles from olivine-hosted melt embayments (Ferguson e</w:t>
      </w:r>
      <w:r>
        <w:fldChar w:fldCharType="end"/>
      </w:r>
      <w:bookmarkStart w:id="2745" w:name="__Fieldmark__6625_3310317172"/>
      <w:bookmarkStart w:id="2746" w:name="__Fieldmark__5791_1561598236"/>
      <w:bookmarkStart w:id="2747" w:name="__Fieldmark__5092_908293503"/>
      <w:bookmarkStart w:id="2748" w:name="__Fieldmark__4272_2048093008"/>
      <w:bookmarkStart w:id="2749" w:name="__Fieldmark__11470_1777031281"/>
      <w:bookmarkStart w:id="2750" w:name="__Fieldmark__5494_2280461051"/>
      <w:bookmarkStart w:id="2751" w:name="__Fieldmark__7029_2505137388"/>
      <w:bookmarkStart w:id="2752" w:name="__Fieldmark__7063_2505137388"/>
      <w:bookmarkStart w:id="2753" w:name="__Fieldmark__5502_2280461051"/>
      <w:bookmarkStart w:id="2754" w:name="__Fieldmark__11474_1777031281"/>
      <w:bookmarkStart w:id="2755" w:name="__Fieldmark__4274_2048093008"/>
      <w:bookmarkStart w:id="2756" w:name="__Fieldmark__5098_908293503"/>
      <w:bookmarkStart w:id="2757" w:name="__Fieldmark__5801_1561598236"/>
      <w:bookmarkStart w:id="2758" w:name="__Fieldmark__5510_2280461051"/>
      <w:bookmarkStart w:id="2759" w:name="__Fieldmark__11478_1777031281"/>
      <w:bookmarkStart w:id="2760" w:name="__Fieldmark__4276_2048093008"/>
      <w:bookmarkStart w:id="2761" w:name="__Fieldmark__5104_908293503"/>
      <w:bookmarkStart w:id="2762" w:name="__Fieldmark__11482_1777031281"/>
      <w:bookmarkStart w:id="2763" w:name="__Fieldmark__4278_2048093008"/>
      <w:bookmarkStart w:id="2764" w:name="__Fieldmark__5110_908293503"/>
      <w:bookmarkStart w:id="2765" w:name="__Fieldmark__11486_1777031281"/>
      <w:bookmarkStart w:id="2766" w:name="__Fieldmark__4280_2048093008"/>
      <w:bookmarkStart w:id="2767" w:name="__Fieldmark__6665_3310317172"/>
      <w:bookmarkStart w:id="2768" w:name="__Fieldmark__6645_3310317172"/>
      <w:bookmarkStart w:id="2769" w:name="__Fieldmark__7046_2505137388"/>
      <w:bookmarkStart w:id="2770" w:name="__Fieldmark__6605_3310317172"/>
      <w:bookmarkStart w:id="2771" w:name="__Fieldmark__5781_1561598236"/>
      <w:bookmarkStart w:id="2772" w:name="__Fieldmark__5086_908293503"/>
      <w:bookmarkStart w:id="2773" w:name="__Fieldmark__4270_2048093008"/>
      <w:bookmarkStart w:id="2774" w:name="__Fieldmark__11466_1777031281"/>
      <w:bookmarkStart w:id="2775" w:name="__Fieldmark__5486_2280461051"/>
      <w:bookmarkStart w:id="2776" w:name="__Fieldmark__7012_2505137388"/>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r>
        <w:rPr>
          <w:rFonts w:cs="Times New Roman"/>
        </w:rPr>
        <w:t xml:space="preserve">t al. 2016) </w:t>
      </w:r>
      <w:commentRangeStart w:id="2777"/>
      <w:r>
        <w:rPr>
          <w:rFonts w:cs="Times New Roman"/>
        </w:rPr>
        <w:t xml:space="preserve">and </w:t>
      </w:r>
      <w:commentRangeEnd w:id="2777"/>
      <w:r w:rsidR="00364BFD">
        <w:rPr>
          <w:rStyle w:val="CommentReference"/>
        </w:rPr>
        <w:commentReference w:id="2777"/>
      </w:r>
      <w:r>
        <w:rPr>
          <w:rFonts w:cs="Times New Roman"/>
        </w:rPr>
        <w:t>that the volatile concentration of the host magma follows a closed-system degassing</w:t>
      </w:r>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78" w:name="__Fieldmark__9068_208418766"/>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79" w:name="__Fieldmark__9071_208418766"/>
      <w:bookmarkStart w:id="2780" w:name="__Fieldmark__7833_2403155824"/>
      <w:bookmarkEnd w:id="2778"/>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separate"/>
      </w:r>
      <w:bookmarkStart w:id="2781" w:name="__Fieldmark__9076_208418766"/>
      <w:bookmarkStart w:id="2782" w:name="__Fieldmark__7507_545160095"/>
      <w:bookmarkStart w:id="2783" w:name="__Fieldmark__7836_2403155824"/>
      <w:bookmarkEnd w:id="2779"/>
      <w:bookmarkEnd w:id="2780"/>
      <w:r>
        <w:rPr>
          <w:rFonts w:cs="Times New Roman"/>
        </w:rPr>
        <w:t xml:space="preserve"> </w:t>
      </w:r>
      <w:bookmarkStart w:id="2784" w:name="__Fieldmark__7510_545160095"/>
      <w:bookmarkStart w:id="2785" w:name="__Fieldmark__7290_1417665735"/>
      <w:bookmarkStart w:id="2786" w:name="__Fieldmark__7841_2403155824"/>
      <w:r>
        <w:rPr>
          <w:rFonts w:cs="Times New Roman"/>
        </w:rPr>
        <w:t>p</w:t>
      </w:r>
      <w:bookmarkStart w:id="2787" w:name="__Fieldmark__7523_545160095"/>
      <w:bookmarkStart w:id="2788" w:name="__Fieldmark__7293_1417665735"/>
      <w:r>
        <w:rPr>
          <w:rFonts w:cs="Times New Roman"/>
        </w:rPr>
        <w:t>a</w:t>
      </w:r>
      <w:bookmarkStart w:id="2789" w:name="__Fieldmark__7304_1417665735"/>
      <w:r>
        <w:rPr>
          <w:rFonts w:cs="Times New Roman"/>
        </w:rPr>
        <w:t>th (Witham et al. 2</w:t>
      </w:r>
      <w:r>
        <w:fldChar w:fldCharType="end"/>
      </w:r>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90" w:name="__Fieldmark__9092_208418766"/>
      <w:bookmarkEnd w:id="2781"/>
      <w:bookmarkEnd w:id="2782"/>
      <w:bookmarkEnd w:id="2783"/>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91" w:name="__Fieldmark__7114_2505137388"/>
      <w:bookmarkStart w:id="2792" w:name="__Fieldmark__5832_1561598236"/>
      <w:bookmarkStart w:id="2793" w:name="__Fieldmark__6717_3310317172"/>
      <w:bookmarkStart w:id="2794" w:name="__Fieldmark__9107_208418766"/>
      <w:bookmarkStart w:id="2795" w:name="__Fieldmark__7861_2403155824"/>
      <w:bookmarkEnd w:id="2790"/>
      <w:bookmarkEnd w:id="2784"/>
      <w:bookmarkEnd w:id="2785"/>
      <w:bookmarkEnd w:id="2786"/>
      <w:bookmarkEnd w:id="2791"/>
      <w:bookmarkEnd w:id="2792"/>
      <w:bookmarkEnd w:id="2793"/>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796" w:name="__Fieldmark__7117_2505137388"/>
      <w:bookmarkStart w:id="2797" w:name="__Fieldmark__6720_3310317172"/>
      <w:bookmarkStart w:id="2798" w:name="__Fieldmark__9120_208418766"/>
      <w:bookmarkStart w:id="2799" w:name="__Fieldmark__7535_545160095"/>
      <w:bookmarkStart w:id="2800" w:name="__Fieldmark__7872_2403155824"/>
      <w:bookmarkEnd w:id="2794"/>
      <w:bookmarkEnd w:id="2795"/>
      <w:bookmarkEnd w:id="2787"/>
      <w:bookmarkEnd w:id="2788"/>
      <w:bookmarkEnd w:id="2796"/>
      <w:bookmarkEnd w:id="2797"/>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801" w:name="__Fieldmark__7123_2505137388"/>
      <w:bookmarkStart w:id="2802" w:name="__Fieldmark__5533_2280461051"/>
      <w:bookmarkStart w:id="2803" w:name="__Fieldmark__5121_908293503"/>
      <w:bookmarkStart w:id="2804" w:name="__Fieldmark__5840_1561598236"/>
      <w:bookmarkStart w:id="2805" w:name="__Fieldmark__5538_2280461051"/>
      <w:bookmarkStart w:id="2806" w:name="__Fieldmark__11492_1777031281"/>
      <w:bookmarkStart w:id="2807" w:name="__Fieldmark__5124_908293503"/>
      <w:bookmarkStart w:id="2808" w:name="__Fieldmark__11495_1777031281"/>
      <w:bookmarkStart w:id="2809" w:name="__Fieldmark__4288_2048093008"/>
      <w:bookmarkStart w:id="2810" w:name="__Fieldmark__5129_908293503"/>
      <w:bookmarkStart w:id="2811" w:name="__Fieldmark__11500_1777031281"/>
      <w:bookmarkStart w:id="2812" w:name="__Fieldmark__4291_2048093008"/>
      <w:bookmarkStart w:id="2813" w:name="__Fieldmark__6728_3310317172"/>
      <w:bookmarkStart w:id="2814" w:name="__Fieldmark__9167_208418766"/>
      <w:bookmarkStart w:id="2815" w:name="__Fieldmark__7578_545160095"/>
      <w:bookmarkStart w:id="2816" w:name="__Fieldmark__7314_1417665735"/>
      <w:bookmarkStart w:id="2817" w:name="__Fieldmark__7917_2403155824"/>
      <w:bookmarkEnd w:id="2798"/>
      <w:bookmarkEnd w:id="2799"/>
      <w:bookmarkEnd w:id="2800"/>
      <w:bookmarkEnd w:id="2789"/>
      <w:bookmarkEnd w:id="2801"/>
      <w:bookmarkEnd w:id="2802"/>
      <w:bookmarkEnd w:id="2803"/>
      <w:bookmarkEnd w:id="2804"/>
      <w:bookmarkEnd w:id="2805"/>
      <w:bookmarkEnd w:id="2806"/>
      <w:bookmarkEnd w:id="2807"/>
      <w:bookmarkEnd w:id="2808"/>
      <w:bookmarkEnd w:id="2809"/>
      <w:bookmarkEnd w:id="2810"/>
      <w:bookmarkEnd w:id="2811"/>
      <w:bookmarkEnd w:id="2812"/>
      <w:bookmarkEnd w:id="2813"/>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818" w:name="__Fieldmark__7156_2505137388"/>
      <w:bookmarkStart w:id="2819" w:name="__Fieldmark__5875_1561598236"/>
      <w:bookmarkStart w:id="2820" w:name="__Fieldmark__6735_3310317172"/>
      <w:bookmarkStart w:id="2821" w:name="__Fieldmark__9184_208418766"/>
      <w:bookmarkStart w:id="2822" w:name="__Fieldmark__7591_545160095"/>
      <w:bookmarkStart w:id="2823" w:name="__Fieldmark__7355_1417665735"/>
      <w:bookmarkStart w:id="2824" w:name="__Fieldmark__7932_2403155824"/>
      <w:bookmarkEnd w:id="2814"/>
      <w:bookmarkEnd w:id="2815"/>
      <w:bookmarkEnd w:id="2816"/>
      <w:bookmarkEnd w:id="2817"/>
      <w:bookmarkEnd w:id="2818"/>
      <w:bookmarkEnd w:id="2819"/>
      <w:bookmarkEnd w:id="2820"/>
      <w:r>
        <w:fldChar w:fldCharType="begin"/>
      </w:r>
      <w:r>
        <w:instrText>ADDIN EN.CITE &lt;EndNote&gt;&lt;Cite&gt;&lt;Author&gt;Witham&lt;/Author&gt;&lt;Year&gt;2012&lt;/Year&gt;&lt;RecNum&gt;639&lt;/RecNum&gt;&lt;DisplayText&gt;(Witham et al. 2012)&lt;/DisplayText&gt;&lt;record&gt;&lt;rec-number&gt;639&lt;/rec-number&gt;&lt;foreign-keys&gt;&lt;key app="EN" db-id="5teawvvwmffpdpetx57pa00xsdpdxwt99rtx" timestamp="1508271949"&gt;639&lt;/key&gt;&lt;/foreign-keys&gt;&lt;ref-type name="Journal Article"&gt;17&lt;/ref-type&gt;&lt;contributors&gt;&lt;authors&gt;&lt;author&gt;Witham, Fred&lt;/author&gt;&lt;author&gt;Blundy, Jonathan&lt;/author&gt;&lt;author&gt;Kohn, Simon C&lt;/author&gt;&lt;author&gt;Lesne, Priscille&lt;/author&gt;&lt;author&gt;Dixon, Jacqueline&lt;/author&gt;&lt;author&gt;Churakov, Sergey V&lt;/author&gt;&lt;author&gt;Botcharnikov, Roman&lt;/author&gt;&lt;/authors&gt;&lt;/contributors&gt;&lt;titles&gt;&lt;title&gt;SolEx: A model for mixed COHSCl-volatile solubilities and exsolved gas compositions in basalt&lt;/title&gt;&lt;secondary-title&gt;Computers &amp;amp; Geosciences&lt;/secondary-title&gt;&lt;/titles&gt;&lt;periodical&gt;&lt;full-title&gt;Computers &amp;amp; Geosciences&lt;/full-title&gt;&lt;/periodical&gt;&lt;pages&gt;87-97&lt;/pages&gt;&lt;volume&gt;45&lt;/volume&gt;&lt;dates&gt;&lt;year&gt;2012&lt;/year&gt;&lt;/dates&gt;&lt;isbn&gt;0098-3004&lt;/isbn&gt;&lt;urls&gt;&lt;/urls&gt;&lt;/record&gt;&lt;/Cite&gt;&lt;/EndNote&gt;</w:instrText>
      </w:r>
      <w:r>
        <w:fldChar w:fldCharType="end"/>
      </w:r>
      <w:bookmarkStart w:id="2825" w:name="__Fieldmark__7181_2505137388"/>
      <w:bookmarkStart w:id="2826" w:name="__Fieldmark__5565_2280461051"/>
      <w:bookmarkStart w:id="2827" w:name="__Fieldmark__5878_1561598236"/>
      <w:bookmarkStart w:id="2828" w:name="__Fieldmark__6773_3310317172"/>
      <w:bookmarkStart w:id="2829" w:name="__Fieldmark__9204_208418766"/>
      <w:bookmarkStart w:id="2830" w:name="__Fieldmark__7607_545160095"/>
      <w:bookmarkStart w:id="2831" w:name="__Fieldmark__7366_1417665735"/>
      <w:bookmarkStart w:id="2832" w:name="__Fieldmark__7950_2403155824"/>
      <w:bookmarkEnd w:id="2821"/>
      <w:bookmarkEnd w:id="2822"/>
      <w:bookmarkEnd w:id="2823"/>
      <w:bookmarkEnd w:id="2824"/>
      <w:bookmarkEnd w:id="2825"/>
      <w:bookmarkEnd w:id="2826"/>
      <w:bookmarkEnd w:id="2827"/>
      <w:bookmarkEnd w:id="2828"/>
      <w:r>
        <w:fldChar w:fldCharType="begin"/>
      </w:r>
      <w:bookmarkStart w:id="2833" w:name="__Fieldmark__7187_2505137388"/>
      <w:bookmarkStart w:id="2834" w:name="__Fieldmark__5568_2280461051"/>
      <w:bookmarkStart w:id="2835" w:name="__Fieldmark__5148_908293503"/>
      <w:bookmarkStart w:id="2836" w:name="__Fieldmark__5883_1561598236"/>
      <w:bookmarkStart w:id="2837" w:name="__Fieldmark__6781_3310317172"/>
      <w:bookmarkStart w:id="2838" w:name="__Fieldmark__9227_208418766"/>
      <w:bookmarkStart w:id="2839" w:name="__Fieldmark__7626_545160095"/>
      <w:bookmarkStart w:id="2840" w:name="__Fieldmark__7380_1417665735"/>
      <w:bookmarkStart w:id="2841" w:name="__Fieldmark__7971_2403155824"/>
      <w:bookmarkEnd w:id="2829"/>
      <w:bookmarkEnd w:id="2830"/>
      <w:bookmarkEnd w:id="2831"/>
      <w:bookmarkEnd w:id="2832"/>
      <w:bookmarkEnd w:id="2833"/>
      <w:bookmarkEnd w:id="2834"/>
      <w:bookmarkEnd w:id="2835"/>
      <w:bookmarkEnd w:id="2836"/>
      <w:bookmarkEnd w:id="2837"/>
      <w:r>
        <w:fldChar w:fldCharType="end"/>
      </w:r>
      <w:r>
        <w:fldChar w:fldCharType="begin"/>
      </w:r>
      <w:bookmarkStart w:id="2842" w:name="__Fieldmark__7196_2505137388"/>
      <w:bookmarkStart w:id="2843" w:name="__Fieldmark__4293_2048093008"/>
      <w:bookmarkStart w:id="2844" w:name="__Fieldmark__5573_2280461051"/>
      <w:bookmarkStart w:id="2845" w:name="__Fieldmark__11511_1777031281"/>
      <w:bookmarkStart w:id="2846" w:name="__Fieldmark__5151_908293503"/>
      <w:bookmarkStart w:id="2847" w:name="__Fieldmark__5890_1561598236"/>
      <w:bookmarkStart w:id="2848" w:name="__Fieldmark__6792_3310317172"/>
      <w:bookmarkStart w:id="2849" w:name="__Fieldmark__9256_208418766"/>
      <w:bookmarkStart w:id="2850" w:name="__Fieldmark__7651_545160095"/>
      <w:bookmarkStart w:id="2851" w:name="__Fieldmark__7397_1417665735"/>
      <w:bookmarkStart w:id="2852" w:name="__Fieldmark__7998_2403155824"/>
      <w:bookmarkEnd w:id="2838"/>
      <w:bookmarkEnd w:id="2839"/>
      <w:bookmarkEnd w:id="2840"/>
      <w:bookmarkEnd w:id="2841"/>
      <w:bookmarkEnd w:id="2842"/>
      <w:bookmarkEnd w:id="2843"/>
      <w:bookmarkEnd w:id="2844"/>
      <w:bookmarkEnd w:id="2845"/>
      <w:bookmarkEnd w:id="2846"/>
      <w:bookmarkEnd w:id="2847"/>
      <w:bookmarkEnd w:id="2848"/>
      <w:r>
        <w:fldChar w:fldCharType="end"/>
      </w:r>
      <w:r>
        <w:fldChar w:fldCharType="begin"/>
      </w:r>
      <w:bookmarkStart w:id="2853" w:name="__Fieldmark__7208_2505137388"/>
      <w:bookmarkStart w:id="2854" w:name="__Fieldmark__5590_2280461051"/>
      <w:bookmarkStart w:id="2855" w:name="__Fieldmark__11520_1777031281"/>
      <w:bookmarkStart w:id="2856" w:name="__Fieldmark__4304_2048093008"/>
      <w:bookmarkStart w:id="2857" w:name="__Fieldmark__5164_908293503"/>
      <w:bookmarkStart w:id="2858" w:name="__Fieldmark__5911_1561598236"/>
      <w:bookmarkStart w:id="2859" w:name="__Fieldmark__5581_2280461051"/>
      <w:bookmarkStart w:id="2860" w:name="__Fieldmark__11515_1777031281"/>
      <w:bookmarkStart w:id="2861" w:name="__Fieldmark__4299_2048093008"/>
      <w:bookmarkStart w:id="2862" w:name="__Fieldmark__5157_908293503"/>
      <w:bookmarkStart w:id="2863" w:name="__Fieldmark__5900_1561598236"/>
      <w:bookmarkStart w:id="2864" w:name="__Fieldmark__6806_3310317172"/>
      <w:bookmarkStart w:id="2865" w:name="__Fieldmark__9300_208418766"/>
      <w:bookmarkStart w:id="2866" w:name="__Fieldmark__7691_545160095"/>
      <w:bookmarkStart w:id="2867" w:name="__Fieldmark__7420_1417665735"/>
      <w:bookmarkStart w:id="2868" w:name="__Fieldmark__8040_2403155824"/>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r>
        <w:fldChar w:fldCharType="end"/>
      </w:r>
      <w:r>
        <w:fldChar w:fldCharType="begin"/>
      </w:r>
      <w:bookmarkStart w:id="2869" w:name="__Fieldmark__7225_2505137388"/>
      <w:bookmarkStart w:id="2870" w:name="__Fieldmark__5599_2280461051"/>
      <w:bookmarkStart w:id="2871" w:name="__Fieldmark__11525_1777031281"/>
      <w:bookmarkStart w:id="2872" w:name="__Fieldmark__4307_2048093008"/>
      <w:bookmarkStart w:id="2873" w:name="__Fieldmark__5171_908293503"/>
      <w:bookmarkStart w:id="2874" w:name="__Fieldmark__5922_1561598236"/>
      <w:bookmarkStart w:id="2875" w:name="__Fieldmark__6826_3310317172"/>
      <w:bookmarkStart w:id="2876" w:name="__Fieldmark__9329_208418766"/>
      <w:bookmarkStart w:id="2877" w:name="__Fieldmark__7716_545160095"/>
      <w:bookmarkStart w:id="2878" w:name="__Fieldmark__7458_1417665735"/>
      <w:bookmarkStart w:id="2879" w:name="__Fieldmark__8067_2403155824"/>
      <w:bookmarkEnd w:id="2865"/>
      <w:bookmarkEnd w:id="2866"/>
      <w:bookmarkEnd w:id="2867"/>
      <w:bookmarkEnd w:id="2868"/>
      <w:bookmarkEnd w:id="2869"/>
      <w:bookmarkEnd w:id="2870"/>
      <w:bookmarkEnd w:id="2871"/>
      <w:bookmarkEnd w:id="2872"/>
      <w:bookmarkEnd w:id="2873"/>
      <w:bookmarkEnd w:id="2874"/>
      <w:bookmarkEnd w:id="2875"/>
      <w:r>
        <w:fldChar w:fldCharType="end"/>
      </w:r>
      <w:r>
        <w:fldChar w:fldCharType="begin"/>
      </w:r>
      <w:bookmarkStart w:id="2880" w:name="__Fieldmark__7259_2505137388"/>
      <w:bookmarkStart w:id="2881" w:name="__Fieldmark__5608_2280461051"/>
      <w:bookmarkStart w:id="2882" w:name="__Fieldmark__11530_1777031281"/>
      <w:bookmarkStart w:id="2883" w:name="__Fieldmark__4310_2048093008"/>
      <w:bookmarkStart w:id="2884" w:name="__Fieldmark__5178_908293503"/>
      <w:bookmarkStart w:id="2885" w:name="__Fieldmark__5933_1561598236"/>
      <w:bookmarkStart w:id="2886" w:name="__Fieldmark__6861_3310317172"/>
      <w:bookmarkStart w:id="2887" w:name="__Fieldmark__9358_208418766"/>
      <w:bookmarkStart w:id="2888" w:name="__Fieldmark__7741_545160095"/>
      <w:bookmarkStart w:id="2889" w:name="__Fieldmark__7481_1417665735"/>
      <w:bookmarkStart w:id="2890" w:name="__Fieldmark__8094_2403155824"/>
      <w:bookmarkEnd w:id="2876"/>
      <w:bookmarkEnd w:id="2877"/>
      <w:bookmarkEnd w:id="2878"/>
      <w:bookmarkEnd w:id="2879"/>
      <w:bookmarkEnd w:id="2880"/>
      <w:bookmarkEnd w:id="2881"/>
      <w:bookmarkEnd w:id="2882"/>
      <w:bookmarkEnd w:id="2883"/>
      <w:bookmarkEnd w:id="2884"/>
      <w:bookmarkEnd w:id="2885"/>
      <w:bookmarkEnd w:id="2886"/>
      <w:r>
        <w:fldChar w:fldCharType="end"/>
      </w:r>
      <w:r>
        <w:fldChar w:fldCharType="begin"/>
      </w:r>
      <w:bookmarkStart w:id="2891" w:name="__Fieldmark__7277_2505137388"/>
      <w:bookmarkStart w:id="2892" w:name="__Fieldmark__4317_2048093008"/>
      <w:bookmarkStart w:id="2893" w:name="__Fieldmark__3972_527255555"/>
      <w:bookmarkStart w:id="2894" w:name="__Fieldmark__3854_3642959469"/>
      <w:bookmarkStart w:id="2895" w:name="__Fieldmark__3850_3642959469"/>
      <w:bookmarkStart w:id="2896" w:name="__Fieldmark__3952_527255555"/>
      <w:bookmarkStart w:id="2897" w:name="__Fieldmark__3837_3642959469"/>
      <w:bookmarkStart w:id="2898" w:name="__Fieldmark__3960_527255555"/>
      <w:bookmarkStart w:id="2899" w:name="__Fieldmark__3842_3642959469"/>
      <w:bookmarkStart w:id="2900" w:name="__Fieldmark__5618_2280461051"/>
      <w:bookmarkStart w:id="2901" w:name="__Fieldmark__11536_1777031281"/>
      <w:bookmarkStart w:id="2902" w:name="__Fieldmark__4314_2048093008"/>
      <w:bookmarkStart w:id="2903" w:name="__Fieldmark__3846_3642959469"/>
      <w:bookmarkStart w:id="2904" w:name="__Fieldmark__3968_527255555"/>
      <w:bookmarkStart w:id="2905" w:name="__Fieldmark__5186_908293503"/>
      <w:bookmarkStart w:id="2906" w:name="__Fieldmark__5945_1561598236"/>
      <w:bookmarkStart w:id="2907" w:name="__Fieldmark__6881_3310317172"/>
      <w:bookmarkStart w:id="2908" w:name="__Fieldmark__8151_2403155824"/>
      <w:bookmarkStart w:id="2909" w:name="__Fieldmark__7504_1417665735"/>
      <w:bookmarkStart w:id="2910" w:name="__Fieldmark__7796_545160095"/>
      <w:bookmarkStart w:id="2911" w:name="__Fieldmark__9417_20841876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r>
        <w:fldChar w:fldCharType="separate"/>
      </w:r>
      <w:r>
        <w:rPr>
          <w:rFonts w:cs="Times New Roman"/>
        </w:rPr>
        <w:t>0</w:t>
      </w:r>
      <w:bookmarkStart w:id="2912" w:name="__Fieldmark__8181_2403155824"/>
      <w:bookmarkStart w:id="2913" w:name="__Fieldmark__7557_1417665735"/>
      <w:bookmarkStart w:id="2914" w:name="__Fieldmark__7824_545160095"/>
      <w:r>
        <w:rPr>
          <w:rFonts w:cs="Times New Roman"/>
        </w:rPr>
        <w:t>1</w:t>
      </w:r>
      <w:bookmarkStart w:id="2915" w:name="__Fieldmark__7583_1417665735"/>
      <w:bookmarkStart w:id="2916" w:name="__Fieldmark__7849_545160095"/>
      <w:r>
        <w:rPr>
          <w:rFonts w:cs="Times New Roman"/>
        </w:rPr>
        <w:t>2</w:t>
      </w:r>
      <w:bookmarkStart w:id="2917" w:name="__Fieldmark__7606_1417665735"/>
      <w:r>
        <w:rPr>
          <w:rFonts w:cs="Times New Roman"/>
        </w:rPr>
        <w:t xml:space="preserve">). </w:t>
      </w:r>
      <w:r>
        <w:fldChar w:fldCharType="end"/>
      </w:r>
      <w:bookmarkStart w:id="2918" w:name="__Fieldmark__6951_3310317172"/>
      <w:bookmarkStart w:id="2919" w:name="__Fieldmark__5984_1561598236"/>
      <w:bookmarkStart w:id="2920" w:name="__Fieldmark__5217_908293503"/>
      <w:bookmarkStart w:id="2921" w:name="__Fieldmark__4335_2048093008"/>
      <w:bookmarkStart w:id="2922" w:name="__Fieldmark__11563_1777031281"/>
      <w:bookmarkStart w:id="2923" w:name="__Fieldmark__5653_2280461051"/>
      <w:bookmarkStart w:id="2924" w:name="__Fieldmark__7337_2505137388"/>
      <w:bookmarkStart w:id="2925" w:name="__Fieldmark__7373_2505137388"/>
      <w:bookmarkStart w:id="2926" w:name="__Fieldmark__11648_2362112943"/>
      <w:bookmarkStart w:id="2927" w:name="__Fieldmark__5661_2280461051"/>
      <w:bookmarkStart w:id="2928" w:name="__Fieldmark__11567_1777031281"/>
      <w:bookmarkStart w:id="2929" w:name="__Fieldmark__4337_2048093008"/>
      <w:bookmarkStart w:id="2930" w:name="__Fieldmark__5223_908293503"/>
      <w:bookmarkStart w:id="2931" w:name="__Fieldmark__5994_1561598236"/>
      <w:bookmarkStart w:id="2932" w:name="__Fieldmark__5669_2280461051"/>
      <w:bookmarkStart w:id="2933" w:name="__Fieldmark__11571_1777031281"/>
      <w:bookmarkStart w:id="2934" w:name="__Fieldmark__4339_2048093008"/>
      <w:bookmarkStart w:id="2935" w:name="__Fieldmark__5229_908293503"/>
      <w:bookmarkStart w:id="2936" w:name="__Fieldmark__11575_1777031281"/>
      <w:bookmarkStart w:id="2937" w:name="__Fieldmark__4341_2048093008"/>
      <w:bookmarkStart w:id="2938" w:name="__Fieldmark__5235_908293503"/>
      <w:bookmarkStart w:id="2939" w:name="__Fieldmark__11580_1777031281"/>
      <w:bookmarkStart w:id="2940" w:name="__Fieldmark__4344_2048093008"/>
      <w:bookmarkStart w:id="2941" w:name="__Fieldmark__6994_3310317172"/>
      <w:bookmarkStart w:id="2942" w:name="__Fieldmark__6974_3310317172"/>
      <w:bookmarkStart w:id="2943" w:name="__Fieldmark__7356_2505137388"/>
      <w:bookmarkStart w:id="2944" w:name="__Fieldmark__6901_3310317172"/>
      <w:bookmarkStart w:id="2945" w:name="__Fieldmark__5973_1561598236"/>
      <w:bookmarkStart w:id="2946" w:name="__Fieldmark__5210_908293503"/>
      <w:bookmarkStart w:id="2947" w:name="__Fieldmark__4332_2048093008"/>
      <w:bookmarkStart w:id="2948" w:name="__Fieldmark__11558_1777031281"/>
      <w:bookmarkStart w:id="2949" w:name="__Fieldmark__5644_2280461051"/>
      <w:bookmarkStart w:id="2950" w:name="__Fieldmark__3964_527255555"/>
      <w:bookmarkStart w:id="2951" w:name="__Fieldmark__7296_2505137388"/>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r>
        <w:rPr>
          <w:rFonts w:cs="Times New Roman"/>
        </w:rPr>
        <w:t>We use a 1-dimensional (1D) finite element model, which is appropriate if a central concentration plateau is observed, which would suggest that H</w:t>
      </w:r>
      <w:r>
        <w:rPr>
          <w:rFonts w:cs="Times New Roman"/>
          <w:vertAlign w:val="superscript"/>
        </w:rPr>
        <w:t>+</w:t>
      </w:r>
      <w:r>
        <w:rPr>
          <w:rFonts w:cs="Times New Roman"/>
        </w:rPr>
        <w:t xml:space="preserve"> diffusion has not reached the center of the crystal (Thoraval and Demouchy 2014, Shea et al. 2015). The concentration of H</w:t>
      </w:r>
      <w:r>
        <w:rPr>
          <w:rFonts w:cs="Times New Roman"/>
          <w:vertAlign w:val="superscript"/>
        </w:rPr>
        <w:t>+</w:t>
      </w:r>
      <w:r>
        <w:rPr>
          <w:rFonts w:cs="Times New Roman"/>
        </w:rPr>
        <w:t xml:space="preserve"> dissolved in olivine in equilibrium with the degassing magma</w:t>
      </w:r>
      <w:ins w:id="2952" w:author="Terry Plank" w:date="2017-11-28T16:44:00Z">
        <w:r w:rsidR="00364BFD">
          <w:rPr>
            <w:rFonts w:cs="Times New Roman"/>
          </w:rPr>
          <w:t xml:space="preserve"> (</w:t>
        </w:r>
      </w:ins>
      <w:del w:id="2953" w:author="Terry Plank" w:date="2017-11-28T16:44:00Z">
        <w:r w:rsidDel="00364BFD">
          <w:rPr>
            <w:rFonts w:cs="Times New Roman"/>
          </w:rPr>
          <w:delText xml:space="preserve">, </w:delText>
        </w:r>
      </w:del>
      <w:r>
        <w:rPr>
          <w:rFonts w:cs="Times New Roman"/>
        </w:rPr>
        <w:t>i.e., the boundary condition at the exterior edge of the crystal</w:t>
      </w:r>
      <w:ins w:id="2954" w:author="Terry Plank" w:date="2017-11-28T16:44:00Z">
        <w:r w:rsidR="00364BFD">
          <w:rPr>
            <w:rFonts w:cs="Times New Roman"/>
          </w:rPr>
          <w:t>)</w:t>
        </w:r>
      </w:ins>
      <w:del w:id="2955" w:author="Terry Plank" w:date="2017-11-28T16:44:00Z">
        <w:r w:rsidDel="00364BFD">
          <w:rPr>
            <w:rFonts w:cs="Times New Roman"/>
          </w:rPr>
          <w:delText>,</w:delText>
        </w:r>
      </w:del>
      <w:r>
        <w:rPr>
          <w:rFonts w:cs="Times New Roman"/>
        </w:rPr>
        <w:t xml:space="preserve"> is calculated at each time step with a partition coefficient K</w:t>
      </w:r>
      <w:r>
        <w:rPr>
          <w:rFonts w:cs="Times New Roman"/>
          <w:vertAlign w:val="subscript"/>
        </w:rPr>
        <w:t>d</w:t>
      </w:r>
      <w:r>
        <w:rPr>
          <w:rFonts w:cs="Times New Roman"/>
        </w:rPr>
        <w:t>. The diffusivity of H</w:t>
      </w:r>
      <w:r>
        <w:rPr>
          <w:rFonts w:cs="Times New Roman"/>
          <w:vertAlign w:val="superscript"/>
        </w:rPr>
        <w:t>+</w:t>
      </w:r>
      <w:r>
        <w:rPr>
          <w:rFonts w:cs="Times New Roman"/>
        </w:rPr>
        <w:t>, the magma decompression rate (dP/dt), and the partition coefficient are treated as free parameters in the model. Best-fit values of these parameters were determined via least-squares fitting to 100 synthetic water concentration profiles generated by assuming each H</w:t>
      </w:r>
      <w:r>
        <w:rPr>
          <w:rFonts w:cs="Times New Roman"/>
          <w:vertAlign w:val="superscript"/>
        </w:rPr>
        <w:t>+</w:t>
      </w:r>
      <w:r>
        <w:rPr>
          <w:rFonts w:cs="Times New Roman"/>
        </w:rPr>
        <w:t xml:space="preserve"> concentration measurement is normally distributed with a mean corresponding to the measured value and a standard devation of 0.35 ppm H</w:t>
      </w:r>
      <w:r>
        <w:rPr>
          <w:rFonts w:cs="Times New Roman"/>
          <w:vertAlign w:val="subscript"/>
        </w:rPr>
        <w:t>2</w:t>
      </w:r>
      <w:r>
        <w:rPr>
          <w:rFonts w:cs="Times New Roman"/>
        </w:rPr>
        <w:t>O. The least-squares minimization was performed using the ‘fminsearch’ MATLAB function. Starting values of D, dP/dt, and K</w:t>
      </w:r>
      <w:r>
        <w:rPr>
          <w:rFonts w:cs="Times New Roman"/>
          <w:vertAlign w:val="subscript"/>
        </w:rPr>
        <w:t>d</w:t>
      </w:r>
      <w:r>
        <w:rPr>
          <w:rFonts w:cs="Times New Roman"/>
        </w:rPr>
        <w:t xml:space="preserve"> were drawn at random from the following uniform distributions spanning suitable ranges: -9.5 &lt;log D (m</w:t>
      </w:r>
      <w:r>
        <w:rPr>
          <w:rFonts w:cs="Times New Roman"/>
          <w:vertAlign w:val="superscript"/>
        </w:rPr>
        <w:t>2</w:t>
      </w:r>
      <w:r>
        <w:rPr>
          <w:rFonts w:cs="Times New Roman"/>
        </w:rPr>
        <w:t>/s) &lt; -10.5; 0.045 &lt; dP/dt (MPa/s) &lt; 0.055; and 0.0012 &lt; K</w:t>
      </w:r>
      <w:r>
        <w:rPr>
          <w:rFonts w:cs="Times New Roman"/>
          <w:vertAlign w:val="subscript"/>
        </w:rPr>
        <w:t xml:space="preserve">d </w:t>
      </w:r>
      <w:r>
        <w:rPr>
          <w:rFonts w:cs="Times New Roman"/>
        </w:rPr>
        <w:t xml:space="preserve">&lt; 0.0017. </w:t>
      </w:r>
    </w:p>
    <w:p w14:paraId="562F4A84" w14:textId="77777777" w:rsidR="00F6765F" w:rsidRDefault="00BE06EE">
      <w:pPr>
        <w:pStyle w:val="Heading1"/>
      </w:pPr>
      <w:r>
        <w:lastRenderedPageBreak/>
        <w:t>Results</w:t>
      </w:r>
    </w:p>
    <w:p w14:paraId="6F4A80F1" w14:textId="77777777" w:rsidR="00F6765F" w:rsidRDefault="00BE06EE">
      <w:pPr>
        <w:pStyle w:val="Heading2"/>
      </w:pPr>
      <w:r>
        <w:t>Characterization of the starting material</w:t>
      </w:r>
    </w:p>
    <w:p w14:paraId="18419956" w14:textId="7CCE2514" w:rsidR="00F6765F" w:rsidRDefault="00BE06EE">
      <w:r>
        <w:t xml:space="preserve">Microprobe analysis did not reveal any significant zonation along the measured profiles and were generally consistent with previous work </w:t>
      </w:r>
      <w:r>
        <w:fldChar w:fldCharType="begin"/>
      </w:r>
      <w:r>
        <w:instrText>ADDIN ZOTERO_ITEM CSL_CITATION {"citationID":"UjVQf3OP","properties":{"formattedCitation":"(Ruprecht and Plank 2013; Ferguson et al. 2016)","plainCitation":"(Ruprecht and Plank 2013; Ferguson et al. 2016)"},"citationItems":[{"id":2899,"uris":["http://zotero.org/users/3117169/items/IXHFNBQT"],"uri":["http://zotero.org/users/3117169/items/IXHFNBQT"],"itemData":{"id":2899,"type":"article-journal","title":"Feeding andesitic eruptions with a high-speed connection from the mantle","container-title":"Nature","page":"68-72","volume":"500","issue":"7460","ISSN":"0028-0836","journalAbbreviation":"Nature","author":[{"family":"Ruprecht","given":"Philipp"},{"family":"Plank","given":"Terry"}],"issued":{"date-parts":[["2013",8,1]]}}},{"id":2889,"uris":["http://zotero.org/users/3117169/items/4WSSTZKG"],"uri":["http://zotero.org/users/3117169/items/4WSSTZKG"],"itemData":{"id":2889,"type":"article-journal","title":"Magma decompression rates during explosive eruptions of Kīlauea volcano, Hawaii, recorded by melt embayments","container-title":"Bulletin of Volcanology","page":"71","volume":"78","issue":"10","source":"link.springer.com","abstract":"The decompression rate of magma as it ascends during volcanic eruptions is an important but poorly constrained parameter that controls many of the processes that influence eruptive behavior. In this study, we quantify decompression rates for basaltic magmas using volatile diffusion in olivine-hosted melt tubes (embayments) for three contrasting eruptions of Kīlauea volcano, Hawaii. Incomplete exsolution of H2O, CO2, and S from the embayment melts during eruptive ascent creates diffusion profiles that can be measured using microanalytical techniques, and then modeled to infer the average decompression rate. We obtain average rates of ~0.05–0.45 MPa s−1 for eruptions ranging from Hawaiian style fountains to basaltic subplinian, with the more intense eruptions having higher rates. The ascent timescales for these magmas vary from around ~5 to ~36 min from depths of ~2 to ~4 km, respectively. Decompression-exsolution models based on the embayment data also allow for an estimate of the mass fraction of pre-existing exsolved volatiles within the magma body. In the eruptions studied, this varies from 0.1 to 3.2 wt% but does not appear to be the key control on eruptive intensity. Our results do not support a direct link between the concentration of pre-eruptive volatiles and eruptive intensity; rather, they suggest that for these eruptions, decompression rates are proportional to independent estimates of mass discharge rate. Although the intensity of eruptions is defined by the discharge rate, based on the currently available dataset of embayment analyses, it does not appear to scale linearly with average decompression rate. This study demonstrates the utility of the embayment method for providing quantitative constraints on magma ascent during explosive basaltic eruptions.","DOI":"10.1007/s00445-016-1064-x","ISSN":"0258-8900, 1432-0819","journalAbbreviation":"Bull Volcanol","language":"en","author":[{"family":"Ferguson","given":"David J."},{"family":"Gonnermann","given":"Helge M."},{"family":"Ruprecht","given":"Philipp"},{"family":"Plank","given":"Terry"},{"family":"Hauri","given":"Erik H."},{"family":"Houghton","given":"Bruce F."},{"family":"Swanson","given":"Donald A."}],"issued":{"date-parts":[["2016",10,1]]}}}],"schema":"https://github.com/citation-style-language/schema/raw/master/csl-citation.json"}</w:instrText>
      </w:r>
      <w:r>
        <w:fldChar w:fldCharType="separate"/>
      </w:r>
      <w:bookmarkStart w:id="2956" w:name="__Fieldmark__9570_208418766"/>
      <w:r>
        <w:t>(</w:t>
      </w:r>
      <w:bookmarkStart w:id="2957" w:name="__Fieldmark__8296_2403155824"/>
      <w:r>
        <w:t>R</w:t>
      </w:r>
      <w:bookmarkStart w:id="2958" w:name="__Fieldmark__7936_545160095"/>
      <w:r>
        <w:t>u</w:t>
      </w:r>
      <w:bookmarkStart w:id="2959" w:name="__Fieldmark__7689_1417665735"/>
      <w:r>
        <w:t>p</w:t>
      </w:r>
      <w:bookmarkStart w:id="2960" w:name="__Fieldmark__7071_3310317172"/>
      <w:r>
        <w:t>r</w:t>
      </w:r>
      <w:bookmarkStart w:id="2961" w:name="__Fieldmark__7487_2505137388"/>
      <w:r>
        <w:t>e</w:t>
      </w:r>
      <w:bookmarkStart w:id="2962" w:name="__Fieldmark__6043_1561598236"/>
      <w:r>
        <w:t>c</w:t>
      </w:r>
      <w:bookmarkStart w:id="2963" w:name="__Fieldmark__5707_2280461051"/>
      <w:r>
        <w:t>h</w:t>
      </w:r>
      <w:bookmarkStart w:id="2964" w:name="__Fieldmark__5264_908293503"/>
      <w:r>
        <w:t>t</w:t>
      </w:r>
      <w:bookmarkStart w:id="2965" w:name="__Fieldmark__11603_1777031281"/>
      <w:r>
        <w:t xml:space="preserve"> </w:t>
      </w:r>
      <w:bookmarkStart w:id="2966" w:name="__Fieldmark__4372_2048093008"/>
      <w:r>
        <w:t>a</w:t>
      </w:r>
      <w:bookmarkStart w:id="2967" w:name="__Fieldmark__4001_527255555"/>
      <w:r>
        <w:t>n</w:t>
      </w:r>
      <w:bookmarkStart w:id="2968" w:name="__Fieldmark__3898_3642959469"/>
      <w:r>
        <w:t>d</w:t>
      </w:r>
      <w:bookmarkStart w:id="2969" w:name="__Fieldmark__3542_2362112943"/>
      <w:r>
        <w:t xml:space="preserve"> </w:t>
      </w:r>
      <w:bookmarkStart w:id="2970" w:name="__Fieldmark__3437_2049629825"/>
      <w:r>
        <w:t>P</w:t>
      </w:r>
      <w:bookmarkStart w:id="2971" w:name="__Fieldmark__3332_687217606"/>
      <w:r>
        <w:t>l</w:t>
      </w:r>
      <w:bookmarkStart w:id="2972" w:name="__Fieldmark__3227_2209115713"/>
      <w:r>
        <w:t>a</w:t>
      </w:r>
      <w:bookmarkStart w:id="2973" w:name="__Fieldmark__3124_1105856583"/>
      <w:r>
        <w:t>n</w:t>
      </w:r>
      <w:bookmarkStart w:id="2974" w:name="__Fieldmark__3016_1929513578"/>
      <w:r>
        <w:t>k</w:t>
      </w:r>
      <w:bookmarkStart w:id="2975" w:name="__Fieldmark__2911_739104655"/>
      <w:r>
        <w:t xml:space="preserve"> </w:t>
      </w:r>
      <w:bookmarkStart w:id="2976" w:name="__Fieldmark__2803_462321902"/>
      <w:r>
        <w:t>2</w:t>
      </w:r>
      <w:bookmarkStart w:id="2977" w:name="__Fieldmark__2693_948816634"/>
      <w:r>
        <w:t>0</w:t>
      </w:r>
      <w:bookmarkStart w:id="2978" w:name="__Fieldmark__2583_2312622389"/>
      <w:r>
        <w:t>1</w:t>
      </w:r>
      <w:bookmarkStart w:id="2979" w:name="__Fieldmark__2472_2161409428"/>
      <w:r>
        <w:t>3</w:t>
      </w:r>
      <w:bookmarkStart w:id="2980" w:name="__Fieldmark__2359_188299688"/>
      <w:r>
        <w:t>;</w:t>
      </w:r>
      <w:bookmarkStart w:id="2981" w:name="__Fieldmark__2245_1216455718"/>
      <w:r>
        <w:t xml:space="preserve"> </w:t>
      </w:r>
      <w:bookmarkStart w:id="2982" w:name="__Fieldmark__2131_649753871"/>
      <w:r>
        <w:t>F</w:t>
      </w:r>
      <w:bookmarkStart w:id="2983" w:name="__Fieldmark__2021_2534479100"/>
      <w:r>
        <w:t>e</w:t>
      </w:r>
      <w:bookmarkStart w:id="2984" w:name="__Fieldmark__1906_1692434574"/>
      <w:r>
        <w:t>r</w:t>
      </w:r>
      <w:bookmarkStart w:id="2985" w:name="__Fieldmark__1791_148202576"/>
      <w:r>
        <w:t>g</w:t>
      </w:r>
      <w:bookmarkStart w:id="2986" w:name="__Fieldmark__3248_2994147849"/>
      <w:r>
        <w:t>u</w:t>
      </w:r>
      <w:bookmarkStart w:id="2987" w:name="__Fieldmark__1560_3231691474"/>
      <w:r>
        <w:t>s</w:t>
      </w:r>
      <w:bookmarkStart w:id="2988" w:name="__Fieldmark__1444_3149341642"/>
      <w:r>
        <w:t>o</w:t>
      </w:r>
      <w:bookmarkStart w:id="2989" w:name="__Fieldmark__1328_4213078475"/>
      <w:r>
        <w:t>n</w:t>
      </w:r>
      <w:bookmarkStart w:id="2990" w:name="__Fieldmark__1212_4019975519"/>
      <w:r>
        <w:t xml:space="preserve"> </w:t>
      </w:r>
      <w:bookmarkStart w:id="2991" w:name="__Fieldmark__1099_3852820974"/>
      <w:r>
        <w:t>e</w:t>
      </w:r>
      <w:bookmarkStart w:id="2992" w:name="__Fieldmark__983_3917936936"/>
      <w:r>
        <w:t>t</w:t>
      </w:r>
      <w:bookmarkStart w:id="2993" w:name="__Fieldmark__867_3265051427"/>
      <w:r>
        <w:t xml:space="preserve"> </w:t>
      </w:r>
      <w:bookmarkStart w:id="2994" w:name="__Fieldmark__751_837005789"/>
      <w:r>
        <w:t>a</w:t>
      </w:r>
      <w:bookmarkStart w:id="2995" w:name="__Fieldmark__635_3470823330"/>
      <w:r>
        <w:t>l</w:t>
      </w:r>
      <w:bookmarkStart w:id="2996" w:name="__Fieldmark__519_2630548144"/>
      <w:r>
        <w:t>.</w:t>
      </w:r>
      <w:bookmarkStart w:id="2997" w:name="__Fieldmark__2801_2304565098"/>
      <w:r>
        <w:t xml:space="preserve"> </w:t>
      </w:r>
      <w:bookmarkStart w:id="2998" w:name="__Fieldmark__758_2304565098"/>
      <w:r>
        <w:t>2016)</w:t>
      </w:r>
      <w:r>
        <w:fldChar w:fldCharType="end"/>
      </w:r>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r>
        <w:t xml:space="preserve"> with somewhat lower forsterite numbers: 87.7</w:t>
      </w:r>
      <w:r>
        <w:rPr>
          <w:rFonts w:cstheme="minorHAnsi"/>
        </w:rPr>
        <w:t>±</w:t>
      </w:r>
      <w:r>
        <w:t>0.2 in SC1-2 and 86.2</w:t>
      </w:r>
      <w:r>
        <w:rPr>
          <w:rFonts w:cstheme="minorHAnsi"/>
        </w:rPr>
        <w:t>±</w:t>
      </w:r>
      <w:r>
        <w:t>0.2 in Kiki (detailed traverse information and standard measurements are in the Supplemental Tables). The San Carlos olivine used in previous H</w:t>
      </w:r>
      <w:r>
        <w:rPr>
          <w:vertAlign w:val="superscript"/>
        </w:rPr>
        <w:t>+</w:t>
      </w:r>
      <w:r>
        <w:t xml:space="preserve"> diffusion experiments had a reported approximate composition with forsterite number 91 </w:t>
      </w:r>
      <w:r>
        <w:fldChar w:fldCharType="begin"/>
      </w:r>
      <w:r>
        <w:instrText>ADDIN ZOTERO_ITEM CSL_CITATION {"citationID":"Tnmzz74K","properties":{"formattedCitation":"(Mackwell and Kohlstedt 1990)","plainCitation":"(Mackwell and Kohlstedt 1990)"},"citationItems":[{"id":905,"uris":["http://zotero.org/users/3117169/items/EVCNUQBB"],"uri":["http://zotero.org/users/3117169/items/EVCNUQBB"],"itemData":{"id":905,"type":"article-journal","title":"Diffusion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L."}],"issued":{"date-parts":[["1990",4]]}}}],"schema":"https://github.com/citation-style-language/schema/raw/master/csl-citation.json"}</w:instrText>
      </w:r>
      <w:r>
        <w:fldChar w:fldCharType="separate"/>
      </w:r>
      <w:bookmarkStart w:id="2999" w:name="__Fieldmark__9747_208418766"/>
      <w:r>
        <w:t>(</w:t>
      </w:r>
      <w:bookmarkStart w:id="3000" w:name="__Fieldmark__8469_2403155824"/>
      <w:r>
        <w:t>M</w:t>
      </w:r>
      <w:bookmarkStart w:id="3001" w:name="__Fieldmark__8105_545160095"/>
      <w:r>
        <w:t>a</w:t>
      </w:r>
      <w:bookmarkStart w:id="3002" w:name="__Fieldmark__7854_1417665735"/>
      <w:r>
        <w:t>c</w:t>
      </w:r>
      <w:bookmarkStart w:id="3003" w:name="__Fieldmark__7235_3310317172"/>
      <w:r>
        <w:t>k</w:t>
      </w:r>
      <w:bookmarkStart w:id="3004" w:name="__Fieldmark__7651_2505137388"/>
      <w:r>
        <w:t>w</w:t>
      </w:r>
      <w:bookmarkStart w:id="3005" w:name="__Fieldmark__6194_1561598236"/>
      <w:r>
        <w:t>e</w:t>
      </w:r>
      <w:bookmarkStart w:id="3006" w:name="__Fieldmark__5854_2280461051"/>
      <w:r>
        <w:t>l</w:t>
      </w:r>
      <w:bookmarkStart w:id="3007" w:name="__Fieldmark__5407_908293503"/>
      <w:r>
        <w:t>l</w:t>
      </w:r>
      <w:bookmarkStart w:id="3008" w:name="__Fieldmark__11742_1777031281"/>
      <w:r>
        <w:t xml:space="preserve"> </w:t>
      </w:r>
      <w:bookmarkStart w:id="3009" w:name="__Fieldmark__4507_2048093008"/>
      <w:r>
        <w:t>a</w:t>
      </w:r>
      <w:bookmarkStart w:id="3010" w:name="__Fieldmark__4132_527255555"/>
      <w:r>
        <w:t>n</w:t>
      </w:r>
      <w:bookmarkStart w:id="3011" w:name="__Fieldmark__4025_3642959469"/>
      <w:r>
        <w:t>d</w:t>
      </w:r>
      <w:bookmarkStart w:id="3012" w:name="__Fieldmark__3665_2362112943"/>
      <w:r>
        <w:t xml:space="preserve"> </w:t>
      </w:r>
      <w:bookmarkStart w:id="3013" w:name="__Fieldmark__3556_2049629825"/>
      <w:r>
        <w:t>K</w:t>
      </w:r>
      <w:bookmarkStart w:id="3014" w:name="__Fieldmark__3447_687217606"/>
      <w:r>
        <w:t>o</w:t>
      </w:r>
      <w:bookmarkStart w:id="3015" w:name="__Fieldmark__3338_2209115713"/>
      <w:r>
        <w:t>h</w:t>
      </w:r>
      <w:bookmarkStart w:id="3016" w:name="__Fieldmark__3231_1105856583"/>
      <w:r>
        <w:t>l</w:t>
      </w:r>
      <w:bookmarkStart w:id="3017" w:name="__Fieldmark__3119_1929513578"/>
      <w:r>
        <w:t>s</w:t>
      </w:r>
      <w:bookmarkStart w:id="3018" w:name="__Fieldmark__3010_739104655"/>
      <w:r>
        <w:t>t</w:t>
      </w:r>
      <w:bookmarkStart w:id="3019" w:name="__Fieldmark__2898_462321902"/>
      <w:r>
        <w:t>e</w:t>
      </w:r>
      <w:bookmarkStart w:id="3020" w:name="__Fieldmark__2784_948816634"/>
      <w:r>
        <w:t>d</w:t>
      </w:r>
      <w:bookmarkStart w:id="3021" w:name="__Fieldmark__2670_2312622389"/>
      <w:r>
        <w:t>t</w:t>
      </w:r>
      <w:bookmarkStart w:id="3022" w:name="__Fieldmark__2555_2161409428"/>
      <w:r>
        <w:t xml:space="preserve"> </w:t>
      </w:r>
      <w:bookmarkStart w:id="3023" w:name="__Fieldmark__2438_188299688"/>
      <w:r>
        <w:t>1</w:t>
      </w:r>
      <w:bookmarkStart w:id="3024" w:name="__Fieldmark__2320_1216455718"/>
      <w:r>
        <w:t>9</w:t>
      </w:r>
      <w:bookmarkStart w:id="3025" w:name="__Fieldmark__2202_649753871"/>
      <w:r>
        <w:t>9</w:t>
      </w:r>
      <w:bookmarkStart w:id="3026" w:name="__Fieldmark__2088_2534479100"/>
      <w:r>
        <w:t>0</w:t>
      </w:r>
      <w:bookmarkStart w:id="3027" w:name="__Fieldmark__1969_1692434574"/>
      <w:r>
        <w:t>)</w:t>
      </w:r>
      <w:bookmarkStart w:id="3028" w:name="__Fieldmark__1850_148202576"/>
      <w:r>
        <w:fldChar w:fldCharType="end"/>
      </w:r>
      <w:bookmarkStart w:id="3029" w:name="__Fieldmark__1611_3231691474"/>
      <w:bookmarkStart w:id="3030" w:name="__Fieldmark__1371_4213078475"/>
      <w:bookmarkStart w:id="3031" w:name="__Fieldmark__1134_3852820974"/>
      <w:bookmarkStart w:id="3032" w:name="__Fieldmark__894_3265051427"/>
      <w:bookmarkStart w:id="3033" w:name="__Fieldmark__654_3470823330"/>
      <w:bookmarkStart w:id="3034" w:name="__Fieldmark__2812_2304565098"/>
      <w:bookmarkStart w:id="3035" w:name="__Fieldmark__770_2304565098"/>
      <w:bookmarkStart w:id="3036" w:name="__Fieldmark__534_2630548144"/>
      <w:bookmarkStart w:id="3037" w:name="__Fieldmark__774_837005789"/>
      <w:bookmarkStart w:id="3038" w:name="__Fieldmark__1014_3917936936"/>
      <w:bookmarkStart w:id="3039" w:name="__Fieldmark__1251_4019975519"/>
      <w:bookmarkStart w:id="3040" w:name="__Fieldmark__1491_3149341642"/>
      <w:bookmarkStart w:id="3041" w:name="__Fieldmark__3303_2994147849"/>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r>
        <w:t xml:space="preserve">. This large difference in forsterite content suggests that the San Carlos olivine that we are using came from a different xenolith than the samples used in previous work. The initial water concentration was estimated from the polarized FTIR measurements and baselines shown in </w:t>
      </w:r>
      <w:r>
        <w:fldChar w:fldCharType="begin"/>
      </w:r>
      <w:r>
        <w:instrText>REF _Ref490060168 \h</w:instrText>
      </w:r>
      <w:r>
        <w:fldChar w:fldCharType="separate"/>
      </w:r>
      <w:r>
        <w:t>Figure 3</w:t>
      </w:r>
      <w:r>
        <w:fldChar w:fldCharType="end"/>
      </w:r>
      <w:r>
        <w:t xml:space="preserve"> using both the Bell calibration and the Withers calibration and also by nanoSIMS (</w:t>
      </w:r>
      <w:r>
        <w:fldChar w:fldCharType="begin"/>
      </w:r>
      <w:r>
        <w:instrText>REF _Ref482181791 \h</w:instrText>
      </w:r>
      <w:r>
        <w:fldChar w:fldCharType="separate"/>
      </w:r>
      <w:r>
        <w:t>Table 2</w:t>
      </w:r>
      <w:r>
        <w:fldChar w:fldCharType="end"/>
      </w:r>
      <w:r>
        <w:t>). These three estimates were averaged to produce initial H</w:t>
      </w:r>
      <w:r>
        <w:rPr>
          <w:vertAlign w:val="superscript"/>
        </w:rPr>
        <w:t>+</w:t>
      </w:r>
      <w:r>
        <w:t xml:space="preserve"> concentration estimates of 15</w:t>
      </w:r>
      <w:r>
        <w:rPr>
          <w:rFonts w:cstheme="minorHAnsi"/>
        </w:rPr>
        <w:t>±</w:t>
      </w:r>
      <w:r>
        <w:t>2 ppm H</w:t>
      </w:r>
      <w:r>
        <w:rPr>
          <w:vertAlign w:val="subscript"/>
        </w:rPr>
        <w:t>2</w:t>
      </w:r>
      <w:r>
        <w:t>O in the Kilauea Iki olivine and 4</w:t>
      </w:r>
      <w:r>
        <w:rPr>
          <w:rFonts w:cstheme="minorHAnsi"/>
        </w:rPr>
        <w:t>±</w:t>
      </w:r>
      <w:r>
        <w:t>1 ppm H</w:t>
      </w:r>
      <w:r>
        <w:rPr>
          <w:vertAlign w:val="subscript"/>
        </w:rPr>
        <w:t>2</w:t>
      </w:r>
      <w:r>
        <w:t xml:space="preserve">O in the San Carlos olivine. These low concentrations are consistent with previous work on San Carlos olivine </w:t>
      </w:r>
      <w:r>
        <w:fldChar w:fldCharType="begin"/>
      </w:r>
      <w:r>
        <w:instrText>ADDIN ZOTERO_ITEM CSL_CITATION {"citationID":"J5Q0ruSv","properties":{"formattedCitation":"(Peslier and Luhr 2006; Kurosawa, Yurimoto, and Sueno 1997)","plainCitation":"(Peslier and Luhr 2006; Kurosawa, Yurimoto, and Sueno 1997)"},"citationItems":[{"id":1032,"uris":["http://zotero.org/users/3117169/items/HKJ9PURB"],"uri":["http://zotero.org/users/3117169/items/HKJ9PURB"],"itemData":{"id":1032,"type":"article-journal","title":"Hydrogen loss from olivines in mantle xenoliths from Simcoe (USA) and Mexico: Mafic alkalic magma ascent rates and water budget of the sub-continental lithosphere","container-title":"Earth and Planetary Science Letters","page":"302-319","volume":"242","issue":"3-4","archive_location":"WOS:000235855100006","abstract":"Olivines in spinel-peridotite mantle xenoliths from Simcoe (Washington State, USA) and Mexico were analyzed by Fourier-transform infrared spectrometry (FTIR) to determine their water contents. The main OH absorbance peaks of most samples are located between 3600 and 3450 cm(-1) (Group I), with a few samples having minor peaks between 3450 and 3100 cm(-1) (Group II). Olivines from one Mexican sample have larger peaks in Group II than in Group I. Most of these OH peaks are predicted by experimental data from the literature in the appropriate range of silica activities and iron contents. A few high-forsterite olivines, however, have mainly Group I peaks which at these low iron contents is characteristic of low-silica activity. Because these olivines coexist with orthopyroxene in the peridotite, buffering silica activity at relatively high values, their FTIR spectra may reflect disturbance of their hydrogen by melts or fluids, most probably associated with the host magma. In eight out of nine samples for which measurement at the olivine edges was possible, water contents are higher in the grain centers than at their edges, with cross-sections showing typical diffusion profiles. Moreover, water concentrations in some samples increase with olivine size. Loss of hydrogen from the olivine during xenolith transport to the surface is likely responsible for these variations. These water-concentration gradients allowed calculation of the duration of hydrogen loss, which ranges from 18 to 65 h, corresponding to host mafic-alkalic magma ascent rates of 0.2-0.5 m s(-1). The highest measured water contents in olivines from individual xenoliths range from 0 to 6.8 ppm and increase with those of clino- and orthopyroxenes. Differences in hydrogen partition coefficients between olivine and pyroxenes from our data and from experiments suggest that the analyzed olivines lost at least 40% of their water during ascent from the mantle. Olivine water contents do not correlate with partial melting indices, but samples with high olivine water contents generally have low clinopyroxene La/Yb ratios and low spinel Fe(3+)/Sigma Fe ratios and resultant oxygen fugacities, and vice-versa. Metasomatism by fluids or melts and the ambient oxygen fugacity of the mantle may have played roles in the original incorporation of hydrogen into these olivines, but such primary signals have probably been obscured by later hydrogen loss. The systematically lower water contents of olivines in Mexican and Simcoe xenoliths relative to those from cratonic xenoliths may mainly reflect lower host-magma ascent velocities for mafic alkalic magmas compared to kimberlites. Calculated whole-rock water contents for the studied spinel-peridotite xenoliths range from 2.5 to 154 ppm. If 150 ppm, were representative of the water content in the entire upper mantle (to 410 km), the amount of water stored there can be speculated to be only about 0.06 times the equivalent mass of Earth's oceans. (c) 2006 Elsevier B.V. All rights reserved.","DOI":"10.1016/j.epsl.2005.12.019","ISSN":"0012-821X","shortTitle":"Hydrogen loss from olivines in mantle xenoliths from Simcoe (USA) and Mexico: Mafic alkalic magma ascent rates and water budget of the sub-continental lithosphere","author":[{"family":"Peslier","given":"A. H."},{"family":"Luhr","given":"J. F."}],"issued":{"date-parts":[["2006",2]]}}},{"id":1461,"uris":["http://zotero.org/users/3117169/items/S2NK9F3I"],"uri":["http://zotero.org/users/3117169/items/S2NK9F3I"],"itemData":{"id":1461,"type":"article-journal","title":"Patterns in the hydrogen and trace element compositions of mantle olivines","container-title":"Physics and Chemistry of Glasses","page":"385-395","volume":"24","shortTitle":"Patterns in the hydrogen and trace element compositions of mantle olivines","author":[{"family":"Kurosawa","given":"M."},{"family":"Yurimoto","given":"H."},{"family":"Sueno","given":"S."}],"issued":{"date-parts":[["1997"]]}}}],"schema":"https://github.com/citation-style-language/schema/raw/master/csl-citation.json"}</w:instrText>
      </w:r>
      <w:r>
        <w:fldChar w:fldCharType="separate"/>
      </w:r>
      <w:bookmarkStart w:id="3042" w:name="__Fieldmark__9921_208418766"/>
      <w:r>
        <w:t>(</w:t>
      </w:r>
      <w:bookmarkStart w:id="3043" w:name="__Fieldmark__8640_2403155824"/>
      <w:r>
        <w:t>P</w:t>
      </w:r>
      <w:bookmarkStart w:id="3044" w:name="__Fieldmark__8273_545160095"/>
      <w:r>
        <w:t>e</w:t>
      </w:r>
      <w:bookmarkStart w:id="3045" w:name="__Fieldmark__8019_1417665735"/>
      <w:r>
        <w:t>s</w:t>
      </w:r>
      <w:bookmarkStart w:id="3046" w:name="__Fieldmark__7399_3310317172"/>
      <w:r>
        <w:t>l</w:t>
      </w:r>
      <w:bookmarkStart w:id="3047" w:name="__Fieldmark__7818_2505137388"/>
      <w:r>
        <w:t>i</w:t>
      </w:r>
      <w:bookmarkStart w:id="3048" w:name="__Fieldmark__6348_1561598236"/>
      <w:r>
        <w:t>e</w:t>
      </w:r>
      <w:bookmarkStart w:id="3049" w:name="__Fieldmark__6005_2280461051"/>
      <w:r>
        <w:t>r</w:t>
      </w:r>
      <w:bookmarkStart w:id="3050" w:name="__Fieldmark__5555_908293503"/>
      <w:r>
        <w:t xml:space="preserve"> </w:t>
      </w:r>
      <w:bookmarkStart w:id="3051" w:name="__Fieldmark__11887_1777031281"/>
      <w:r>
        <w:t>a</w:t>
      </w:r>
      <w:bookmarkStart w:id="3052" w:name="__Fieldmark__4649_2048093008"/>
      <w:r>
        <w:t>n</w:t>
      </w:r>
      <w:bookmarkStart w:id="3053" w:name="__Fieldmark__4271_527255555"/>
      <w:r>
        <w:t>d</w:t>
      </w:r>
      <w:bookmarkStart w:id="3054" w:name="__Fieldmark__4161_3642959469"/>
      <w:r>
        <w:t xml:space="preserve"> </w:t>
      </w:r>
      <w:bookmarkStart w:id="3055" w:name="__Fieldmark__3798_2362112943"/>
      <w:r>
        <w:t>L</w:t>
      </w:r>
      <w:bookmarkStart w:id="3056" w:name="__Fieldmark__3685_2049629825"/>
      <w:r>
        <w:t>u</w:t>
      </w:r>
      <w:bookmarkStart w:id="3057" w:name="__Fieldmark__3572_687217606"/>
      <w:r>
        <w:t>h</w:t>
      </w:r>
      <w:bookmarkStart w:id="3058" w:name="__Fieldmark__3459_2209115713"/>
      <w:r>
        <w:t>r</w:t>
      </w:r>
      <w:bookmarkStart w:id="3059" w:name="__Fieldmark__3348_1105856583"/>
      <w:r>
        <w:t xml:space="preserve"> </w:t>
      </w:r>
      <w:bookmarkStart w:id="3060" w:name="__Fieldmark__3232_1929513578"/>
      <w:r>
        <w:t>2</w:t>
      </w:r>
      <w:bookmarkStart w:id="3061" w:name="__Fieldmark__3119_739104655"/>
      <w:r>
        <w:t>0</w:t>
      </w:r>
      <w:bookmarkStart w:id="3062" w:name="__Fieldmark__3003_462321902"/>
      <w:r>
        <w:t>0</w:t>
      </w:r>
      <w:bookmarkStart w:id="3063" w:name="__Fieldmark__2885_948816634"/>
      <w:r>
        <w:t>6</w:t>
      </w:r>
      <w:bookmarkStart w:id="3064" w:name="__Fieldmark__2767_2312622389"/>
      <w:r>
        <w:t>;</w:t>
      </w:r>
      <w:bookmarkStart w:id="3065" w:name="__Fieldmark__2648_2161409428"/>
      <w:r>
        <w:t xml:space="preserve"> </w:t>
      </w:r>
      <w:bookmarkStart w:id="3066" w:name="__Fieldmark__2527_188299688"/>
      <w:r>
        <w:t>K</w:t>
      </w:r>
      <w:bookmarkStart w:id="3067" w:name="__Fieldmark__2405_1216455718"/>
      <w:r>
        <w:t>u</w:t>
      </w:r>
      <w:bookmarkStart w:id="3068" w:name="__Fieldmark__2283_649753871"/>
      <w:r>
        <w:t>r</w:t>
      </w:r>
      <w:bookmarkStart w:id="3069" w:name="__Fieldmark__2165_2534479100"/>
      <w:r>
        <w:t>o</w:t>
      </w:r>
      <w:bookmarkStart w:id="3070" w:name="__Fieldmark__2042_1692434574"/>
      <w:r>
        <w:t>s</w:t>
      </w:r>
      <w:bookmarkStart w:id="3071" w:name="__Fieldmark__1919_148202576"/>
      <w:r>
        <w:t>a</w:t>
      </w:r>
      <w:bookmarkStart w:id="3072" w:name="__Fieldmark__3368_2994147849"/>
      <w:r>
        <w:t>w</w:t>
      </w:r>
      <w:bookmarkStart w:id="3073" w:name="__Fieldmark__1672_3231691474"/>
      <w:r>
        <w:t>a</w:t>
      </w:r>
      <w:bookmarkStart w:id="3074" w:name="__Fieldmark__1548_3149341642"/>
      <w:r>
        <w:t>,</w:t>
      </w:r>
      <w:bookmarkStart w:id="3075" w:name="__Fieldmark__1424_4213078475"/>
      <w:r>
        <w:t xml:space="preserve"> </w:t>
      </w:r>
      <w:bookmarkStart w:id="3076" w:name="__Fieldmark__1300_4019975519"/>
      <w:r>
        <w:t>Y</w:t>
      </w:r>
      <w:bookmarkStart w:id="3077" w:name="__Fieldmark__1179_3852820974"/>
      <w:r>
        <w:t>u</w:t>
      </w:r>
      <w:bookmarkStart w:id="3078" w:name="__Fieldmark__1055_3917936936"/>
      <w:r>
        <w:t>r</w:t>
      </w:r>
      <w:bookmarkStart w:id="3079" w:name="__Fieldmark__931_3265051427"/>
      <w:r>
        <w:t>i</w:t>
      </w:r>
      <w:bookmarkStart w:id="3080" w:name="__Fieldmark__807_837005789"/>
      <w:r>
        <w:t>m</w:t>
      </w:r>
      <w:bookmarkStart w:id="3081" w:name="__Fieldmark__683_3470823330"/>
      <w:r>
        <w:t>o</w:t>
      </w:r>
      <w:bookmarkStart w:id="3082" w:name="__Fieldmark__561_2630548144"/>
      <w:r>
        <w:t>t</w:t>
      </w:r>
      <w:bookmarkStart w:id="3083" w:name="__Fieldmark__2833_2304565098"/>
      <w:r>
        <w:t>o</w:t>
      </w:r>
      <w:bookmarkStart w:id="3084" w:name="__Fieldmark__799_2304565098"/>
      <w:r>
        <w:t>, and Sueno 1997)</w:t>
      </w:r>
      <w:r>
        <w:fldChar w:fldCharType="end"/>
      </w:r>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ins w:id="3085" w:author="Terry Plank" w:date="2017-11-28T16:45:00Z">
        <w:r w:rsidR="00364BFD">
          <w:t xml:space="preserve">Gaetani et al., </w:t>
        </w:r>
      </w:ins>
      <w:ins w:id="3086" w:author="Terry Plank" w:date="2017-11-28T16:46:00Z">
        <w:r w:rsidR="00364BFD">
          <w:t>2014</w:t>
        </w:r>
      </w:ins>
      <w:r>
        <w:rPr>
          <w:b/>
        </w:rPr>
        <w:t xml:space="preserve">. </w:t>
      </w:r>
      <w:r>
        <w:t>The H</w:t>
      </w:r>
      <w:r>
        <w:rPr>
          <w:vertAlign w:val="superscript"/>
        </w:rPr>
        <w:t>+</w:t>
      </w:r>
      <w:r>
        <w:t xml:space="preserve"> concentration in the Kilauea Iki sample, for which the low rims had been polished off to prepare the sample as a rectangular parallelepiped, was homogeneous by both SIMS and FTIR. </w:t>
      </w:r>
    </w:p>
    <w:p w14:paraId="27A42E6B" w14:textId="77777777" w:rsidR="00F6765F" w:rsidRDefault="00BE06EE">
      <w:r>
        <w:t>Several different O-H absorption peaks were observed in FTIR profiles of the initial materials. The prominent peaks at wavenumbers 3525 and 3573 cm</w:t>
      </w:r>
      <w:r>
        <w:rPr>
          <w:vertAlign w:val="superscript"/>
        </w:rPr>
        <w:t>-1</w:t>
      </w:r>
      <w:r>
        <w:t xml:space="preserve"> oriented primarily || </w:t>
      </w:r>
      <w:r>
        <w:rPr>
          <w:i/>
          <w:iCs/>
        </w:rPr>
        <w:t>a</w:t>
      </w:r>
      <w:r>
        <w:t xml:space="preserve"> in both Kilauea Iki and San Carlos olivine correspond to the [Ti] incorporation mechanism, and the high-wavenumber peaks that primarily appear as shoulders on the [Ti] peaks correspond to [Si] </w:t>
      </w:r>
      <w:r>
        <w:fldChar w:fldCharType="begin"/>
      </w:r>
      <w:r>
        <w:instrText>ADDIN ZOTERO_ITEM CSL_CITATION {"citationID":"jfgkLYDc","properties":{"formattedCitation":"(Berry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w:instrText>
      </w:r>
      <w:r>
        <w:fldChar w:fldCharType="separate"/>
      </w:r>
      <w:bookmarkStart w:id="3087" w:name="__Fieldmark__10101_208418766"/>
      <w:r>
        <w:t>(</w:t>
      </w:r>
      <w:bookmarkStart w:id="3088" w:name="__Fieldmark__8816_2403155824"/>
      <w:r>
        <w:t>B</w:t>
      </w:r>
      <w:bookmarkStart w:id="3089" w:name="__Fieldmark__8445_545160095"/>
      <w:r>
        <w:t>e</w:t>
      </w:r>
      <w:bookmarkStart w:id="3090" w:name="__Fieldmark__8187_1417665735"/>
      <w:r>
        <w:t>r</w:t>
      </w:r>
      <w:bookmarkStart w:id="3091" w:name="__Fieldmark__7570_3310317172"/>
      <w:r>
        <w:t>r</w:t>
      </w:r>
      <w:bookmarkStart w:id="3092" w:name="__Fieldmark__7989_2505137388"/>
      <w:r>
        <w:t>y</w:t>
      </w:r>
      <w:bookmarkStart w:id="3093" w:name="__Fieldmark__6500_1561598236"/>
      <w:r>
        <w:t xml:space="preserve"> </w:t>
      </w:r>
      <w:bookmarkStart w:id="3094" w:name="__Fieldmark__6153_2280461051"/>
      <w:r>
        <w:t>e</w:t>
      </w:r>
      <w:bookmarkStart w:id="3095" w:name="__Fieldmark__5699_908293503"/>
      <w:r>
        <w:t>t</w:t>
      </w:r>
      <w:bookmarkStart w:id="3096" w:name="__Fieldmark__12028_1777031281"/>
      <w:r>
        <w:t xml:space="preserve"> </w:t>
      </w:r>
      <w:bookmarkStart w:id="3097" w:name="__Fieldmark__4788_2048093008"/>
      <w:r>
        <w:t>a</w:t>
      </w:r>
      <w:bookmarkStart w:id="3098" w:name="__Fieldmark__4406_527255555"/>
      <w:r>
        <w:t>l</w:t>
      </w:r>
      <w:bookmarkStart w:id="3099" w:name="__Fieldmark__4292_3642959469"/>
      <w:r>
        <w:t>.</w:t>
      </w:r>
      <w:bookmarkStart w:id="3100" w:name="__Fieldmark__3925_2362112943"/>
      <w:r>
        <w:t xml:space="preserve"> </w:t>
      </w:r>
      <w:bookmarkStart w:id="3101" w:name="__Fieldmark__3808_2049629825"/>
      <w:r>
        <w:t>2</w:t>
      </w:r>
      <w:bookmarkStart w:id="3102" w:name="__Fieldmark__3691_687217606"/>
      <w:r>
        <w:t>0</w:t>
      </w:r>
      <w:bookmarkStart w:id="3103" w:name="__Fieldmark__3574_2209115713"/>
      <w:r>
        <w:t>0</w:t>
      </w:r>
      <w:bookmarkStart w:id="3104" w:name="__Fieldmark__3459_1105856583"/>
      <w:r>
        <w:t>5</w:t>
      </w:r>
      <w:bookmarkStart w:id="3105" w:name="__Fieldmark__3339_1929513578"/>
      <w:r>
        <w:t>)</w:t>
      </w:r>
      <w:bookmarkStart w:id="3106" w:name="__Fieldmark__3222_739104655"/>
      <w:r>
        <w:fldChar w:fldCharType="end"/>
      </w:r>
      <w:bookmarkStart w:id="3107" w:name="__Fieldmark__2980_948816634"/>
      <w:bookmarkStart w:id="3108" w:name="__Fieldmark__2735_2161409428"/>
      <w:bookmarkStart w:id="3109" w:name="__Fieldmark__2484_1216455718"/>
      <w:bookmarkStart w:id="3110" w:name="__Fieldmark__2236_2534479100"/>
      <w:bookmarkStart w:id="3111" w:name="__Fieldmark__1982_148202576"/>
      <w:bookmarkStart w:id="3112" w:name="__Fieldmark__1727_3231691474"/>
      <w:bookmarkStart w:id="3113" w:name="__Fieldmark__1471_4213078475"/>
      <w:bookmarkStart w:id="3114" w:name="__Fieldmark__1218_3852820974"/>
      <w:bookmarkStart w:id="3115" w:name="__Fieldmark__962_3265051427"/>
      <w:bookmarkStart w:id="3116" w:name="__Fieldmark__706_3470823330"/>
      <w:bookmarkStart w:id="3117" w:name="__Fieldmark__2848_2304565098"/>
      <w:bookmarkStart w:id="3118" w:name="__Fieldmark__822_2304565098"/>
      <w:bookmarkStart w:id="3119" w:name="__Fieldmark__580_2630548144"/>
      <w:bookmarkStart w:id="3120" w:name="__Fieldmark__834_837005789"/>
      <w:bookmarkStart w:id="3121" w:name="__Fieldmark__1090_3917936936"/>
      <w:bookmarkStart w:id="3122" w:name="__Fieldmark__1343_4019975519"/>
      <w:bookmarkStart w:id="3123" w:name="__Fieldmark__1599_3149341642"/>
      <w:bookmarkStart w:id="3124" w:name="__Fieldmark__3427_2994147849"/>
      <w:bookmarkStart w:id="3125" w:name="__Fieldmark__2109_1692434574"/>
      <w:bookmarkStart w:id="3126" w:name="__Fieldmark__2358_649753871"/>
      <w:bookmarkStart w:id="3127" w:name="__Fieldmark__2610_188299688"/>
      <w:bookmarkStart w:id="3128" w:name="__Fieldmark__2858_2312622389"/>
      <w:bookmarkStart w:id="3129" w:name="__Fieldmark__3102_462321902"/>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r>
        <w:t>. A very small peak at 3600 cm</w:t>
      </w:r>
      <w:r>
        <w:rPr>
          <w:vertAlign w:val="superscript"/>
        </w:rPr>
        <w:t>-1</w:t>
      </w:r>
      <w:r>
        <w:t xml:space="preserve"> present in both samples has been ascribed to [Si] with nearby Fe</w:t>
      </w:r>
      <w:r>
        <w:rPr>
          <w:vertAlign w:val="superscript"/>
        </w:rPr>
        <w:t>2+</w:t>
      </w:r>
      <w:r>
        <w:t xml:space="preserve"> </w:t>
      </w:r>
      <w:r>
        <w:fldChar w:fldCharType="begin"/>
      </w:r>
      <w:r>
        <w:instrText>ADDIN ZOTERO_ITEM CSL_CITATION {"citationID":"H8YmtTPy","properties":{"formattedCitation":"(Blanchard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separate"/>
      </w:r>
      <w:bookmarkStart w:id="3130" w:name="__Fieldmark__10253_208418766"/>
      <w:r>
        <w:t>(</w:t>
      </w:r>
      <w:bookmarkStart w:id="3131" w:name="__Fieldmark__8965_2403155824"/>
      <w:r>
        <w:t>B</w:t>
      </w:r>
      <w:bookmarkStart w:id="3132" w:name="__Fieldmark__8591_545160095"/>
      <w:r>
        <w:t>l</w:t>
      </w:r>
      <w:bookmarkStart w:id="3133" w:name="__Fieldmark__8330_1417665735"/>
      <w:r>
        <w:t>a</w:t>
      </w:r>
      <w:bookmarkStart w:id="3134" w:name="__Fieldmark__7710_3310317172"/>
      <w:r>
        <w:t>n</w:t>
      </w:r>
      <w:bookmarkStart w:id="3135" w:name="__Fieldmark__8126_2505137388"/>
      <w:r>
        <w:t>c</w:t>
      </w:r>
      <w:bookmarkStart w:id="3136" w:name="__Fieldmark__6634_1561598236"/>
      <w:r>
        <w:t>h</w:t>
      </w:r>
      <w:bookmarkStart w:id="3137" w:name="__Fieldmark__6284_2280461051"/>
      <w:r>
        <w:t>a</w:t>
      </w:r>
      <w:bookmarkStart w:id="3138" w:name="__Fieldmark__5827_908293503"/>
      <w:r>
        <w:t>r</w:t>
      </w:r>
      <w:bookmarkStart w:id="3139" w:name="__Fieldmark__12153_1777031281"/>
      <w:r>
        <w:t>d</w:t>
      </w:r>
      <w:bookmarkStart w:id="3140" w:name="__Fieldmark__4910_2048093008"/>
      <w:r>
        <w:t xml:space="preserve"> </w:t>
      </w:r>
      <w:bookmarkStart w:id="3141" w:name="__Fieldmark__4525_527255555"/>
      <w:r>
        <w:t>e</w:t>
      </w:r>
      <w:bookmarkStart w:id="3142" w:name="__Fieldmark__4408_3642959469"/>
      <w:r>
        <w:t>t</w:t>
      </w:r>
      <w:bookmarkStart w:id="3143" w:name="__Fieldmark__4038_2362112943"/>
      <w:r>
        <w:t xml:space="preserve"> </w:t>
      </w:r>
      <w:bookmarkStart w:id="3144" w:name="__Fieldmark__3918_2049629825"/>
      <w:r>
        <w:t>a</w:t>
      </w:r>
      <w:bookmarkStart w:id="3145" w:name="__Fieldmark__3798_687217606"/>
      <w:r>
        <w:t>l</w:t>
      </w:r>
      <w:bookmarkStart w:id="3146" w:name="__Fieldmark__3678_2209115713"/>
      <w:r>
        <w:t>.</w:t>
      </w:r>
      <w:bookmarkStart w:id="3147" w:name="__Fieldmark__3560_1105856583"/>
      <w:r>
        <w:t xml:space="preserve"> </w:t>
      </w:r>
      <w:bookmarkStart w:id="3148" w:name="__Fieldmark__3437_1929513578"/>
      <w:r>
        <w:t>2</w:t>
      </w:r>
      <w:bookmarkStart w:id="3149" w:name="__Fieldmark__3317_739104655"/>
      <w:r>
        <w:t>0</w:t>
      </w:r>
      <w:bookmarkStart w:id="3150" w:name="__Fieldmark__3194_462321902"/>
      <w:r>
        <w:t>1</w:t>
      </w:r>
      <w:bookmarkStart w:id="3151" w:name="__Fieldmark__3069_948816634"/>
      <w:r>
        <w:t>7</w:t>
      </w:r>
      <w:bookmarkStart w:id="3152" w:name="__Fieldmark__2944_2312622389"/>
      <w:r>
        <w:t>)</w:t>
      </w:r>
      <w:bookmarkStart w:id="3153" w:name="__Fieldmark__2818_2161409428"/>
      <w:r>
        <w:fldChar w:fldCharType="end"/>
      </w:r>
      <w:bookmarkStart w:id="3154" w:name="__Fieldmark__2559_1216455718"/>
      <w:bookmarkStart w:id="3155" w:name="__Fieldmark__2303_2534479100"/>
      <w:bookmarkStart w:id="3156" w:name="__Fieldmark__2041_148202576"/>
      <w:bookmarkStart w:id="3157" w:name="__Fieldmark__1778_3231691474"/>
      <w:bookmarkStart w:id="3158" w:name="__Fieldmark__1514_4213078475"/>
      <w:bookmarkStart w:id="3159" w:name="__Fieldmark__1253_3852820974"/>
      <w:bookmarkStart w:id="3160" w:name="__Fieldmark__989_3265051427"/>
      <w:bookmarkStart w:id="3161" w:name="__Fieldmark__725_3470823330"/>
      <w:bookmarkStart w:id="3162" w:name="__Fieldmark__2859_2304565098"/>
      <w:bookmarkStart w:id="3163" w:name="__Fieldmark__831_2304565098"/>
      <w:bookmarkStart w:id="3164" w:name="__Fieldmark__595_2630548144"/>
      <w:bookmarkStart w:id="3165" w:name="__Fieldmark__857_837005789"/>
      <w:bookmarkStart w:id="3166" w:name="__Fieldmark__1121_3917936936"/>
      <w:bookmarkStart w:id="3167" w:name="__Fieldmark__1382_4019975519"/>
      <w:bookmarkStart w:id="3168" w:name="__Fieldmark__1646_3149341642"/>
      <w:bookmarkStart w:id="3169" w:name="__Fieldmark__3482_2994147849"/>
      <w:bookmarkStart w:id="3170" w:name="__Fieldmark__2172_1692434574"/>
      <w:bookmarkStart w:id="3171" w:name="__Fieldmark__2429_649753871"/>
      <w:bookmarkStart w:id="3172" w:name="__Fieldmark__2689_188299688"/>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r>
        <w:t>. Because of the association with Fe</w:t>
      </w:r>
      <w:r>
        <w:rPr>
          <w:vertAlign w:val="superscript"/>
        </w:rPr>
        <w:t>2+</w:t>
      </w:r>
      <w:r>
        <w:t>, we label this peak [Si-Fe</w:t>
      </w:r>
      <w:r>
        <w:rPr>
          <w:vertAlign w:val="superscript"/>
        </w:rPr>
        <w:t>2+</w:t>
      </w:r>
      <w:r>
        <w:t>]. The Kilauea Iki olivine, but not the untreated San Carlos olivine, contains prominent [tri] peaks. These peaks at 3356 and 3329 cm</w:t>
      </w:r>
      <w:r>
        <w:rPr>
          <w:vertAlign w:val="superscript"/>
        </w:rPr>
        <w:t>-1</w:t>
      </w:r>
      <w:r>
        <w:t xml:space="preserve"> correspond exactly to the peak locations that </w:t>
      </w:r>
      <w:r>
        <w:fldChar w:fldCharType="begin"/>
      </w:r>
      <w:r>
        <w:instrText>ADDIN ZOTERO_ITEM CSL_CITATION {"citationID":"1dupco1ifl","properties":{"custom":"Blanchard et al. (2017)","formattedCitation":"Blanchard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w:instrText>
      </w:r>
      <w:r>
        <w:fldChar w:fldCharType="separate"/>
      </w:r>
      <w:bookmarkStart w:id="3173" w:name="__Fieldmark__10411_208418766"/>
      <w:r>
        <w:t>B</w:t>
      </w:r>
      <w:bookmarkStart w:id="3174" w:name="__Fieldmark__9120_2403155824"/>
      <w:r>
        <w:t>l</w:t>
      </w:r>
      <w:bookmarkStart w:id="3175" w:name="__Fieldmark__8743_545160095"/>
      <w:r>
        <w:t>a</w:t>
      </w:r>
      <w:bookmarkStart w:id="3176" w:name="__Fieldmark__8479_1417665735"/>
      <w:r>
        <w:t>n</w:t>
      </w:r>
      <w:bookmarkStart w:id="3177" w:name="__Fieldmark__7856_3310317172"/>
      <w:r>
        <w:t>c</w:t>
      </w:r>
      <w:bookmarkStart w:id="3178" w:name="__Fieldmark__8271_2505137388"/>
      <w:r>
        <w:t>h</w:t>
      </w:r>
      <w:bookmarkStart w:id="3179" w:name="__Fieldmark__6774_1561598236"/>
      <w:r>
        <w:t>a</w:t>
      </w:r>
      <w:bookmarkStart w:id="3180" w:name="__Fieldmark__6421_2280461051"/>
      <w:r>
        <w:t>r</w:t>
      </w:r>
      <w:bookmarkStart w:id="3181" w:name="__Fieldmark__5961_908293503"/>
      <w:r>
        <w:t>d</w:t>
      </w:r>
      <w:bookmarkStart w:id="3182" w:name="__Fieldmark__12284_1777031281"/>
      <w:r>
        <w:t xml:space="preserve"> </w:t>
      </w:r>
      <w:bookmarkStart w:id="3183" w:name="__Fieldmark__5038_2048093008"/>
      <w:r>
        <w:t>e</w:t>
      </w:r>
      <w:bookmarkStart w:id="3184" w:name="__Fieldmark__4650_527255555"/>
      <w:r>
        <w:t>t</w:t>
      </w:r>
      <w:bookmarkStart w:id="3185" w:name="__Fieldmark__4530_3642959469"/>
      <w:r>
        <w:t xml:space="preserve"> </w:t>
      </w:r>
      <w:bookmarkStart w:id="3186" w:name="__Fieldmark__4157_2362112943"/>
      <w:r>
        <w:t>a</w:t>
      </w:r>
      <w:bookmarkStart w:id="3187" w:name="__Fieldmark__4034_2049629825"/>
      <w:r>
        <w:t>l</w:t>
      </w:r>
      <w:bookmarkStart w:id="3188" w:name="__Fieldmark__3911_687217606"/>
      <w:r>
        <w:t>.</w:t>
      </w:r>
      <w:bookmarkStart w:id="3189" w:name="__Fieldmark__3788_2209115713"/>
      <w:r>
        <w:t xml:space="preserve"> </w:t>
      </w:r>
      <w:bookmarkStart w:id="3190" w:name="__Fieldmark__3667_1105856583"/>
      <w:r>
        <w:t>(</w:t>
      </w:r>
      <w:bookmarkStart w:id="3191" w:name="__Fieldmark__3541_1929513578"/>
      <w:r>
        <w:t>2</w:t>
      </w:r>
      <w:bookmarkStart w:id="3192" w:name="__Fieldmark__3418_739104655"/>
      <w:r>
        <w:t>0</w:t>
      </w:r>
      <w:bookmarkStart w:id="3193" w:name="__Fieldmark__3291_462321902"/>
      <w:r>
        <w:t>1</w:t>
      </w:r>
      <w:bookmarkStart w:id="3194" w:name="__Fieldmark__3162_948816634"/>
      <w:r>
        <w:t>7</w:t>
      </w:r>
      <w:bookmarkStart w:id="3195" w:name="__Fieldmark__3033_2312622389"/>
      <w:r>
        <w:t>)</w:t>
      </w:r>
      <w:bookmarkStart w:id="3196" w:name="__Fieldmark__2903_2161409428"/>
      <w:r>
        <w:fldChar w:fldCharType="end"/>
      </w:r>
      <w:bookmarkStart w:id="3197" w:name="__Fieldmark__2636_1216455718"/>
      <w:bookmarkStart w:id="3198" w:name="__Fieldmark__2372_2534479100"/>
      <w:bookmarkStart w:id="3199" w:name="__Fieldmark__2102_148202576"/>
      <w:bookmarkStart w:id="3200" w:name="__Fieldmark__1831_3231691474"/>
      <w:bookmarkStart w:id="3201" w:name="__Fieldmark__1559_4213078475"/>
      <w:bookmarkStart w:id="3202" w:name="__Fieldmark__1290_3852820974"/>
      <w:bookmarkStart w:id="3203" w:name="__Fieldmark__1018_3265051427"/>
      <w:bookmarkStart w:id="3204" w:name="__Fieldmark__746_3470823330"/>
      <w:bookmarkStart w:id="3205" w:name="__Fieldmark__2872_2304565098"/>
      <w:bookmarkStart w:id="3206" w:name="__Fieldmark__848_2304565098"/>
      <w:bookmarkStart w:id="3207" w:name="__Fieldmark__612_2630548144"/>
      <w:bookmarkStart w:id="3208" w:name="__Fieldmark__882_837005789"/>
      <w:bookmarkStart w:id="3209" w:name="__Fieldmark__1154_3917936936"/>
      <w:bookmarkStart w:id="3210" w:name="__Fieldmark__1423_4019975519"/>
      <w:bookmarkStart w:id="3211" w:name="__Fieldmark__1695_3149341642"/>
      <w:bookmarkStart w:id="3212" w:name="__Fieldmark__3539_2994147849"/>
      <w:bookmarkStart w:id="3213" w:name="__Fieldmark__2237_1692434574"/>
      <w:bookmarkStart w:id="3214" w:name="__Fieldmark__2502_649753871"/>
      <w:bookmarkStart w:id="3215" w:name="__Fieldmark__2770_188299688"/>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t xml:space="preserve"> associate with Fe</w:t>
      </w:r>
      <w:r>
        <w:rPr>
          <w:vertAlign w:val="superscript"/>
        </w:rPr>
        <w:t>3+</w:t>
      </w:r>
      <w:r>
        <w:t>, and which we therefore designate [tri-Fe</w:t>
      </w:r>
      <w:r>
        <w:rPr>
          <w:vertAlign w:val="superscript"/>
        </w:rPr>
        <w:t>3+</w:t>
      </w:r>
      <w:bookmarkStart w:id="3216" w:name="_Ref477258465"/>
      <w:r>
        <w:t xml:space="preserve">]. No [Mg] peaks were present initially in these spectra with E || </w:t>
      </w:r>
      <w:r>
        <w:rPr>
          <w:i/>
          <w:iCs/>
        </w:rPr>
        <w:t>a</w:t>
      </w:r>
      <w:r>
        <w:t>.</w:t>
      </w:r>
    </w:p>
    <w:p w14:paraId="60957EDC" w14:textId="77777777" w:rsidR="00F6765F" w:rsidRDefault="00BE06EE">
      <w:r>
        <w:t xml:space="preserve"> </w:t>
      </w:r>
    </w:p>
    <w:p w14:paraId="62309C68" w14:textId="77777777" w:rsidR="00F6765F" w:rsidRDefault="00BE06EE">
      <w:pPr>
        <w:pStyle w:val="Caption"/>
      </w:pPr>
      <w:bookmarkStart w:id="3217" w:name="_Ref482181791"/>
      <w:r>
        <w:t xml:space="preserve">Table </w:t>
      </w:r>
      <w:r>
        <w:fldChar w:fldCharType="begin"/>
      </w:r>
      <w:r>
        <w:instrText>SEQ Table \* ARABIC</w:instrText>
      </w:r>
      <w:r>
        <w:fldChar w:fldCharType="separate"/>
      </w:r>
      <w:r>
        <w:t>2</w:t>
      </w:r>
      <w:r>
        <w:fldChar w:fldCharType="end"/>
      </w:r>
      <w:bookmarkEnd w:id="3216"/>
      <w:bookmarkEnd w:id="3217"/>
      <w:r>
        <w:t>. H</w:t>
      </w:r>
      <w:r>
        <w:rPr>
          <w:vertAlign w:val="superscript"/>
        </w:rPr>
        <w:t>+</w:t>
      </w:r>
      <w:r>
        <w:t xml:space="preserve"> concentration estimates for Kilauea Iki olivine and San Carlos olivine based on polarized FTIR areas (Figure 3) and SIMS measurements.</w:t>
      </w:r>
    </w:p>
    <w:tbl>
      <w:tblPr>
        <w:tblStyle w:val="TableGrid"/>
        <w:tblW w:w="9350" w:type="dxa"/>
        <w:tblInd w:w="-75" w:type="dxa"/>
        <w:tblCellMar>
          <w:left w:w="-5" w:type="dxa"/>
        </w:tblCellMar>
        <w:tblLook w:val="04A0" w:firstRow="1" w:lastRow="0" w:firstColumn="1" w:lastColumn="0" w:noHBand="0" w:noVBand="1"/>
      </w:tblPr>
      <w:tblGrid>
        <w:gridCol w:w="3093"/>
        <w:gridCol w:w="2482"/>
        <w:gridCol w:w="1260"/>
        <w:gridCol w:w="2515"/>
      </w:tblGrid>
      <w:tr w:rsidR="00F6765F" w14:paraId="13E6B2A6" w14:textId="77777777">
        <w:tc>
          <w:tcPr>
            <w:tcW w:w="3092" w:type="dxa"/>
            <w:shd w:val="clear" w:color="auto" w:fill="auto"/>
            <w:tcMar>
              <w:left w:w="-5" w:type="dxa"/>
            </w:tcMar>
          </w:tcPr>
          <w:p w14:paraId="7DED1D7D" w14:textId="77777777" w:rsidR="00F6765F" w:rsidRDefault="00F6765F">
            <w:pPr>
              <w:ind w:firstLine="0"/>
            </w:pPr>
          </w:p>
        </w:tc>
        <w:tc>
          <w:tcPr>
            <w:tcW w:w="2482" w:type="dxa"/>
            <w:shd w:val="clear" w:color="auto" w:fill="auto"/>
            <w:tcMar>
              <w:left w:w="-5" w:type="dxa"/>
            </w:tcMar>
          </w:tcPr>
          <w:p w14:paraId="0C915134" w14:textId="77777777" w:rsidR="00F6765F" w:rsidRDefault="00BE06EE">
            <w:pPr>
              <w:ind w:firstLine="0"/>
            </w:pPr>
            <w:r>
              <w:t>Kilauea Iki olivine; Kiki</w:t>
            </w:r>
          </w:p>
        </w:tc>
        <w:tc>
          <w:tcPr>
            <w:tcW w:w="3775" w:type="dxa"/>
            <w:gridSpan w:val="2"/>
            <w:shd w:val="clear" w:color="auto" w:fill="auto"/>
            <w:tcMar>
              <w:left w:w="-5" w:type="dxa"/>
            </w:tcMar>
          </w:tcPr>
          <w:p w14:paraId="3DE4F70E" w14:textId="77777777" w:rsidR="00F6765F" w:rsidRDefault="00BE06EE">
            <w:pPr>
              <w:ind w:firstLine="0"/>
            </w:pPr>
            <w:r>
              <w:t>San Carlos olivine; sub-samples of SC1</w:t>
            </w:r>
          </w:p>
        </w:tc>
      </w:tr>
      <w:tr w:rsidR="00F6765F" w14:paraId="4B2C8098" w14:textId="77777777">
        <w:tc>
          <w:tcPr>
            <w:tcW w:w="3092" w:type="dxa"/>
            <w:shd w:val="clear" w:color="auto" w:fill="auto"/>
            <w:tcMar>
              <w:left w:w="-5" w:type="dxa"/>
            </w:tcMar>
          </w:tcPr>
          <w:p w14:paraId="146046A0" w14:textId="77777777" w:rsidR="00F6765F" w:rsidRDefault="00BE06EE">
            <w:pPr>
              <w:ind w:firstLine="0"/>
            </w:pPr>
            <w:r>
              <w:t xml:space="preserve">FTIR area E || </w:t>
            </w:r>
            <w:r>
              <w:rPr>
                <w:i/>
                <w:iCs/>
              </w:rPr>
              <w:t>a</w:t>
            </w:r>
            <w:r>
              <w:t xml:space="preserve"> (cm</w:t>
            </w:r>
            <w:r>
              <w:rPr>
                <w:vertAlign w:val="superscript"/>
              </w:rPr>
              <w:t>-2</w:t>
            </w:r>
            <w:r>
              <w:t>)</w:t>
            </w:r>
          </w:p>
        </w:tc>
        <w:tc>
          <w:tcPr>
            <w:tcW w:w="2482" w:type="dxa"/>
            <w:shd w:val="clear" w:color="auto" w:fill="auto"/>
            <w:tcMar>
              <w:left w:w="-5" w:type="dxa"/>
            </w:tcMar>
          </w:tcPr>
          <w:p w14:paraId="4C822411" w14:textId="77777777" w:rsidR="00F6765F" w:rsidRDefault="00BE06EE">
            <w:pPr>
              <w:ind w:firstLine="0"/>
            </w:pPr>
            <w:r>
              <w:t>52+/-10</w:t>
            </w:r>
          </w:p>
        </w:tc>
        <w:tc>
          <w:tcPr>
            <w:tcW w:w="1260" w:type="dxa"/>
            <w:shd w:val="clear" w:color="auto" w:fill="auto"/>
            <w:tcMar>
              <w:left w:w="-5" w:type="dxa"/>
            </w:tcMar>
          </w:tcPr>
          <w:p w14:paraId="37AE8601" w14:textId="77777777" w:rsidR="00F6765F" w:rsidRDefault="00BE06EE">
            <w:pPr>
              <w:ind w:firstLine="0"/>
            </w:pPr>
            <w:r>
              <w:t xml:space="preserve">7+/-5 </w:t>
            </w:r>
          </w:p>
          <w:p w14:paraId="3D57A86F" w14:textId="77777777" w:rsidR="00F6765F" w:rsidRDefault="00BE06EE">
            <w:pPr>
              <w:ind w:firstLine="0"/>
            </w:pPr>
            <w:r>
              <w:t xml:space="preserve">55+/-17 </w:t>
            </w:r>
          </w:p>
          <w:p w14:paraId="66E57C85" w14:textId="77777777" w:rsidR="00F6765F" w:rsidRDefault="00BE06EE">
            <w:pPr>
              <w:ind w:firstLine="0"/>
            </w:pPr>
            <w:r>
              <w:t xml:space="preserve">24+/-8 </w:t>
            </w:r>
          </w:p>
          <w:p w14:paraId="0CE6DE20" w14:textId="77777777" w:rsidR="00F6765F" w:rsidRDefault="00BE06EE">
            <w:pPr>
              <w:ind w:firstLine="0"/>
            </w:pPr>
            <w:r>
              <w:t xml:space="preserve">7+/-6 </w:t>
            </w:r>
          </w:p>
        </w:tc>
        <w:tc>
          <w:tcPr>
            <w:tcW w:w="2515" w:type="dxa"/>
            <w:shd w:val="clear" w:color="auto" w:fill="auto"/>
            <w:tcMar>
              <w:left w:w="-5" w:type="dxa"/>
            </w:tcMar>
          </w:tcPr>
          <w:p w14:paraId="0FE42302" w14:textId="77777777" w:rsidR="00F6765F" w:rsidRDefault="00BE06EE">
            <w:pPr>
              <w:ind w:firstLine="0"/>
            </w:pPr>
            <w:r>
              <w:t>untreated SC1-1</w:t>
            </w:r>
          </w:p>
          <w:p w14:paraId="3E1FABBD" w14:textId="77777777" w:rsidR="00F6765F" w:rsidRDefault="00BE06EE">
            <w:pPr>
              <w:ind w:firstLine="0"/>
            </w:pPr>
            <w:r>
              <w:t>partially hydrated SC1-7</w:t>
            </w:r>
          </w:p>
          <w:p w14:paraId="600C4B59" w14:textId="77777777" w:rsidR="00F6765F" w:rsidRDefault="00BE06EE">
            <w:pPr>
              <w:ind w:firstLine="0"/>
            </w:pPr>
            <w:r>
              <w:t>partially hydrated SC1-2</w:t>
            </w:r>
          </w:p>
          <w:p w14:paraId="52B37F6E" w14:textId="77777777" w:rsidR="00F6765F" w:rsidRDefault="00BE06EE">
            <w:pPr>
              <w:ind w:firstLine="0"/>
            </w:pPr>
            <w:r>
              <w:t>dehydrated SC1-2</w:t>
            </w:r>
          </w:p>
        </w:tc>
      </w:tr>
      <w:tr w:rsidR="00F6765F" w14:paraId="301F8510" w14:textId="77777777">
        <w:tc>
          <w:tcPr>
            <w:tcW w:w="3092" w:type="dxa"/>
            <w:shd w:val="clear" w:color="auto" w:fill="auto"/>
            <w:tcMar>
              <w:left w:w="-5" w:type="dxa"/>
            </w:tcMar>
          </w:tcPr>
          <w:p w14:paraId="054E14B3" w14:textId="77777777" w:rsidR="00F6765F" w:rsidRDefault="00BE06EE">
            <w:pPr>
              <w:ind w:firstLine="0"/>
            </w:pPr>
            <w:r>
              <w:t xml:space="preserve">FTIR area E || </w:t>
            </w:r>
            <w:r>
              <w:rPr>
                <w:i/>
                <w:iCs/>
              </w:rPr>
              <w:t>b</w:t>
            </w:r>
            <w:r>
              <w:t xml:space="preserve"> (cm</w:t>
            </w:r>
            <w:r>
              <w:rPr>
                <w:vertAlign w:val="superscript"/>
              </w:rPr>
              <w:t>-2</w:t>
            </w:r>
            <w:r>
              <w:t>)</w:t>
            </w:r>
          </w:p>
        </w:tc>
        <w:tc>
          <w:tcPr>
            <w:tcW w:w="2482" w:type="dxa"/>
            <w:shd w:val="clear" w:color="auto" w:fill="auto"/>
            <w:tcMar>
              <w:left w:w="-5" w:type="dxa"/>
            </w:tcMar>
          </w:tcPr>
          <w:p w14:paraId="1F7CC376" w14:textId="77777777" w:rsidR="00F6765F" w:rsidRDefault="00BE06EE">
            <w:pPr>
              <w:ind w:firstLine="0"/>
            </w:pPr>
            <w:r>
              <w:t>31+/-13</w:t>
            </w:r>
          </w:p>
        </w:tc>
        <w:tc>
          <w:tcPr>
            <w:tcW w:w="1260" w:type="dxa"/>
            <w:shd w:val="clear" w:color="auto" w:fill="auto"/>
            <w:tcMar>
              <w:left w:w="-5" w:type="dxa"/>
            </w:tcMar>
          </w:tcPr>
          <w:p w14:paraId="106354B2" w14:textId="77777777" w:rsidR="00F6765F" w:rsidRDefault="00BE06EE">
            <w:pPr>
              <w:ind w:firstLine="0"/>
            </w:pPr>
            <w:r>
              <w:t>8+/-5</w:t>
            </w:r>
          </w:p>
        </w:tc>
        <w:tc>
          <w:tcPr>
            <w:tcW w:w="2515" w:type="dxa"/>
            <w:shd w:val="clear" w:color="auto" w:fill="auto"/>
            <w:tcMar>
              <w:left w:w="-5" w:type="dxa"/>
            </w:tcMar>
          </w:tcPr>
          <w:p w14:paraId="4DB4E770" w14:textId="77777777" w:rsidR="00F6765F" w:rsidRDefault="00BE06EE">
            <w:pPr>
              <w:ind w:firstLine="0"/>
            </w:pPr>
            <w:r>
              <w:t>untreated SC1-1</w:t>
            </w:r>
          </w:p>
        </w:tc>
      </w:tr>
      <w:tr w:rsidR="00F6765F" w14:paraId="1A227681" w14:textId="77777777">
        <w:tc>
          <w:tcPr>
            <w:tcW w:w="3092" w:type="dxa"/>
            <w:shd w:val="clear" w:color="auto" w:fill="auto"/>
            <w:tcMar>
              <w:left w:w="-5" w:type="dxa"/>
            </w:tcMar>
          </w:tcPr>
          <w:p w14:paraId="44407454" w14:textId="77777777" w:rsidR="00F6765F" w:rsidRDefault="00BE06EE">
            <w:pPr>
              <w:ind w:firstLine="0"/>
            </w:pPr>
            <w:r>
              <w:t xml:space="preserve">FTIR area E || </w:t>
            </w:r>
            <w:r>
              <w:rPr>
                <w:i/>
                <w:iCs/>
              </w:rPr>
              <w:t>c</w:t>
            </w:r>
            <w:r>
              <w:t xml:space="preserve"> (cm</w:t>
            </w:r>
            <w:r>
              <w:rPr>
                <w:vertAlign w:val="superscript"/>
              </w:rPr>
              <w:t>-2</w:t>
            </w:r>
            <w:r>
              <w:t>)</w:t>
            </w:r>
          </w:p>
        </w:tc>
        <w:tc>
          <w:tcPr>
            <w:tcW w:w="2482" w:type="dxa"/>
            <w:shd w:val="clear" w:color="auto" w:fill="auto"/>
            <w:tcMar>
              <w:left w:w="-5" w:type="dxa"/>
            </w:tcMar>
          </w:tcPr>
          <w:p w14:paraId="77BB9939" w14:textId="77777777" w:rsidR="00F6765F" w:rsidRDefault="00BE06EE">
            <w:pPr>
              <w:ind w:firstLine="0"/>
            </w:pPr>
            <w:r>
              <w:t>18+/-9</w:t>
            </w:r>
          </w:p>
        </w:tc>
        <w:tc>
          <w:tcPr>
            <w:tcW w:w="1260" w:type="dxa"/>
            <w:shd w:val="clear" w:color="auto" w:fill="auto"/>
            <w:tcMar>
              <w:left w:w="-5" w:type="dxa"/>
            </w:tcMar>
          </w:tcPr>
          <w:p w14:paraId="72F21052" w14:textId="77777777" w:rsidR="00F6765F" w:rsidRDefault="00BE06EE">
            <w:pPr>
              <w:ind w:firstLine="0"/>
            </w:pPr>
            <w:r>
              <w:t>9+/-4</w:t>
            </w:r>
          </w:p>
        </w:tc>
        <w:tc>
          <w:tcPr>
            <w:tcW w:w="2515" w:type="dxa"/>
            <w:shd w:val="clear" w:color="auto" w:fill="auto"/>
            <w:tcMar>
              <w:left w:w="-5" w:type="dxa"/>
            </w:tcMar>
          </w:tcPr>
          <w:p w14:paraId="4B691A4A" w14:textId="77777777" w:rsidR="00F6765F" w:rsidRDefault="00BE06EE">
            <w:pPr>
              <w:ind w:firstLine="0"/>
            </w:pPr>
            <w:r>
              <w:t>untreated SC1-1</w:t>
            </w:r>
          </w:p>
        </w:tc>
      </w:tr>
      <w:tr w:rsidR="00F6765F" w14:paraId="0BE43594" w14:textId="77777777">
        <w:tc>
          <w:tcPr>
            <w:tcW w:w="3092" w:type="dxa"/>
            <w:shd w:val="clear" w:color="auto" w:fill="auto"/>
            <w:tcMar>
              <w:left w:w="-5" w:type="dxa"/>
            </w:tcMar>
          </w:tcPr>
          <w:p w14:paraId="372902BD" w14:textId="77777777" w:rsidR="00F6765F" w:rsidRDefault="00BE06EE">
            <w:pPr>
              <w:ind w:firstLine="0"/>
            </w:pPr>
            <w:r>
              <w:t>FTIR area summed over 3 directions (cm</w:t>
            </w:r>
            <w:r>
              <w:rPr>
                <w:vertAlign w:val="superscript"/>
              </w:rPr>
              <w:t>-2</w:t>
            </w:r>
            <w:r>
              <w:t>)</w:t>
            </w:r>
          </w:p>
        </w:tc>
        <w:tc>
          <w:tcPr>
            <w:tcW w:w="2482" w:type="dxa"/>
            <w:shd w:val="clear" w:color="auto" w:fill="auto"/>
            <w:tcMar>
              <w:left w:w="-5" w:type="dxa"/>
            </w:tcMar>
          </w:tcPr>
          <w:p w14:paraId="3B5AD843" w14:textId="77777777" w:rsidR="00F6765F" w:rsidRDefault="00BE06EE">
            <w:pPr>
              <w:ind w:firstLine="0"/>
            </w:pPr>
            <w:r>
              <w:t>101+/-19</w:t>
            </w:r>
          </w:p>
        </w:tc>
        <w:tc>
          <w:tcPr>
            <w:tcW w:w="1260" w:type="dxa"/>
            <w:shd w:val="clear" w:color="auto" w:fill="auto"/>
            <w:tcMar>
              <w:left w:w="-5" w:type="dxa"/>
            </w:tcMar>
          </w:tcPr>
          <w:p w14:paraId="272766BF" w14:textId="77777777" w:rsidR="00F6765F" w:rsidRDefault="00BE06EE">
            <w:pPr>
              <w:ind w:firstLine="0"/>
            </w:pPr>
            <w:r>
              <w:t>24+/-8</w:t>
            </w:r>
          </w:p>
        </w:tc>
        <w:tc>
          <w:tcPr>
            <w:tcW w:w="2515" w:type="dxa"/>
            <w:shd w:val="clear" w:color="auto" w:fill="auto"/>
            <w:tcMar>
              <w:left w:w="-5" w:type="dxa"/>
            </w:tcMar>
          </w:tcPr>
          <w:p w14:paraId="2D9D7026" w14:textId="77777777" w:rsidR="00F6765F" w:rsidRDefault="00BE06EE">
            <w:pPr>
              <w:ind w:firstLine="0"/>
            </w:pPr>
            <w:r>
              <w:t>untreated SC1-1</w:t>
            </w:r>
          </w:p>
        </w:tc>
      </w:tr>
      <w:tr w:rsidR="00F6765F" w14:paraId="4E72EB0F" w14:textId="77777777">
        <w:tc>
          <w:tcPr>
            <w:tcW w:w="3092" w:type="dxa"/>
            <w:shd w:val="clear" w:color="auto" w:fill="auto"/>
            <w:tcMar>
              <w:left w:w="-5" w:type="dxa"/>
            </w:tcMar>
          </w:tcPr>
          <w:p w14:paraId="4CE82517" w14:textId="77777777" w:rsidR="00F6765F" w:rsidRDefault="00BE06EE">
            <w:pPr>
              <w:ind w:firstLine="0"/>
            </w:pPr>
            <w:r>
              <w:t>Water, Bell calibration (ppm H</w:t>
            </w:r>
            <w:r>
              <w:rPr>
                <w:vertAlign w:val="subscript"/>
              </w:rPr>
              <w:t>2</w:t>
            </w:r>
            <w:r>
              <w:t>O)</w:t>
            </w:r>
          </w:p>
        </w:tc>
        <w:tc>
          <w:tcPr>
            <w:tcW w:w="2482" w:type="dxa"/>
            <w:shd w:val="clear" w:color="auto" w:fill="auto"/>
            <w:tcMar>
              <w:left w:w="-5" w:type="dxa"/>
            </w:tcMar>
          </w:tcPr>
          <w:p w14:paraId="00E3B149" w14:textId="77777777" w:rsidR="00F6765F" w:rsidRDefault="00BE06EE">
            <w:pPr>
              <w:ind w:firstLine="0"/>
            </w:pPr>
            <w:r>
              <w:t>19+/-4</w:t>
            </w:r>
          </w:p>
        </w:tc>
        <w:tc>
          <w:tcPr>
            <w:tcW w:w="1260" w:type="dxa"/>
            <w:shd w:val="clear" w:color="auto" w:fill="auto"/>
            <w:tcMar>
              <w:left w:w="-5" w:type="dxa"/>
            </w:tcMar>
          </w:tcPr>
          <w:p w14:paraId="3A14ED66" w14:textId="77777777" w:rsidR="00F6765F" w:rsidRDefault="00BE06EE">
            <w:pPr>
              <w:ind w:firstLine="0"/>
            </w:pPr>
            <w:r>
              <w:t>4.5+/-1.5</w:t>
            </w:r>
          </w:p>
        </w:tc>
        <w:tc>
          <w:tcPr>
            <w:tcW w:w="2515" w:type="dxa"/>
            <w:shd w:val="clear" w:color="auto" w:fill="auto"/>
            <w:tcMar>
              <w:left w:w="-5" w:type="dxa"/>
            </w:tcMar>
          </w:tcPr>
          <w:p w14:paraId="4FE43E84" w14:textId="77777777" w:rsidR="00F6765F" w:rsidRDefault="00BE06EE">
            <w:pPr>
              <w:ind w:firstLine="0"/>
            </w:pPr>
            <w:r>
              <w:t>untreated SC1-1</w:t>
            </w:r>
          </w:p>
          <w:p w14:paraId="023F38CE" w14:textId="77777777" w:rsidR="00F6765F" w:rsidRDefault="00F6765F">
            <w:pPr>
              <w:ind w:firstLine="0"/>
            </w:pPr>
          </w:p>
        </w:tc>
      </w:tr>
      <w:tr w:rsidR="00F6765F" w14:paraId="5EF51BC6" w14:textId="77777777">
        <w:tc>
          <w:tcPr>
            <w:tcW w:w="3092" w:type="dxa"/>
            <w:shd w:val="clear" w:color="auto" w:fill="auto"/>
            <w:tcMar>
              <w:left w:w="-5" w:type="dxa"/>
            </w:tcMar>
          </w:tcPr>
          <w:p w14:paraId="29B08F72" w14:textId="77777777" w:rsidR="00F6765F" w:rsidRDefault="00BE06EE">
            <w:pPr>
              <w:ind w:firstLine="0"/>
            </w:pPr>
            <w:r>
              <w:t>Water, Withers calibration (ppm H</w:t>
            </w:r>
            <w:r>
              <w:rPr>
                <w:vertAlign w:val="subscript"/>
              </w:rPr>
              <w:t>2</w:t>
            </w:r>
            <w:r>
              <w:t>O)</w:t>
            </w:r>
          </w:p>
        </w:tc>
        <w:tc>
          <w:tcPr>
            <w:tcW w:w="2482" w:type="dxa"/>
            <w:shd w:val="clear" w:color="auto" w:fill="auto"/>
            <w:tcMar>
              <w:left w:w="-5" w:type="dxa"/>
            </w:tcMar>
          </w:tcPr>
          <w:p w14:paraId="757BCF98" w14:textId="77777777" w:rsidR="00F6765F" w:rsidRDefault="00BE06EE">
            <w:pPr>
              <w:ind w:firstLine="0"/>
            </w:pPr>
            <w:r>
              <w:t>12+/-2</w:t>
            </w:r>
          </w:p>
        </w:tc>
        <w:tc>
          <w:tcPr>
            <w:tcW w:w="1260" w:type="dxa"/>
            <w:shd w:val="clear" w:color="auto" w:fill="auto"/>
            <w:tcMar>
              <w:left w:w="-5" w:type="dxa"/>
            </w:tcMar>
          </w:tcPr>
          <w:p w14:paraId="29D7E97D" w14:textId="77777777" w:rsidR="00F6765F" w:rsidRDefault="00BE06EE">
            <w:pPr>
              <w:ind w:firstLine="0"/>
            </w:pPr>
            <w:r>
              <w:t>3+/-1</w:t>
            </w:r>
          </w:p>
        </w:tc>
        <w:tc>
          <w:tcPr>
            <w:tcW w:w="2515" w:type="dxa"/>
            <w:shd w:val="clear" w:color="auto" w:fill="auto"/>
            <w:tcMar>
              <w:left w:w="-5" w:type="dxa"/>
            </w:tcMar>
          </w:tcPr>
          <w:p w14:paraId="5B253035" w14:textId="77777777" w:rsidR="00F6765F" w:rsidRDefault="00BE06EE">
            <w:pPr>
              <w:ind w:firstLine="0"/>
            </w:pPr>
            <w:r>
              <w:t>untreated SC1-1</w:t>
            </w:r>
          </w:p>
          <w:p w14:paraId="3CB74C41" w14:textId="77777777" w:rsidR="00F6765F" w:rsidRDefault="00F6765F">
            <w:pPr>
              <w:ind w:firstLine="0"/>
            </w:pPr>
          </w:p>
        </w:tc>
      </w:tr>
      <w:tr w:rsidR="00F6765F" w14:paraId="550C7AB8" w14:textId="77777777">
        <w:tc>
          <w:tcPr>
            <w:tcW w:w="3092" w:type="dxa"/>
            <w:shd w:val="clear" w:color="auto" w:fill="auto"/>
            <w:tcMar>
              <w:left w:w="-5" w:type="dxa"/>
            </w:tcMar>
          </w:tcPr>
          <w:p w14:paraId="7C3763AD" w14:textId="77777777" w:rsidR="00F6765F" w:rsidRDefault="00BE06EE">
            <w:pPr>
              <w:ind w:firstLine="0"/>
            </w:pPr>
            <w:r>
              <w:t>Water, SIMS (ppm H</w:t>
            </w:r>
            <w:r>
              <w:rPr>
                <w:vertAlign w:val="subscript"/>
              </w:rPr>
              <w:t>2</w:t>
            </w:r>
            <w:r>
              <w:t>O)</w:t>
            </w:r>
          </w:p>
        </w:tc>
        <w:tc>
          <w:tcPr>
            <w:tcW w:w="2482" w:type="dxa"/>
            <w:shd w:val="clear" w:color="auto" w:fill="auto"/>
            <w:tcMar>
              <w:left w:w="-5" w:type="dxa"/>
            </w:tcMar>
          </w:tcPr>
          <w:p w14:paraId="73F7E180" w14:textId="77777777" w:rsidR="00F6765F" w:rsidRDefault="00BE06EE">
            <w:pPr>
              <w:ind w:firstLine="0"/>
            </w:pPr>
            <w:r>
              <w:t>14+/-1</w:t>
            </w:r>
          </w:p>
        </w:tc>
        <w:tc>
          <w:tcPr>
            <w:tcW w:w="1260" w:type="dxa"/>
            <w:shd w:val="clear" w:color="auto" w:fill="auto"/>
            <w:tcMar>
              <w:left w:w="-5" w:type="dxa"/>
            </w:tcMar>
          </w:tcPr>
          <w:p w14:paraId="0792DCDF" w14:textId="77777777" w:rsidR="00F6765F" w:rsidRDefault="00BE06EE">
            <w:pPr>
              <w:ind w:firstLine="0"/>
            </w:pPr>
            <w:r>
              <w:t>5+/1</w:t>
            </w:r>
          </w:p>
        </w:tc>
        <w:tc>
          <w:tcPr>
            <w:tcW w:w="2515" w:type="dxa"/>
            <w:shd w:val="clear" w:color="auto" w:fill="auto"/>
            <w:tcMar>
              <w:left w:w="-5" w:type="dxa"/>
            </w:tcMar>
          </w:tcPr>
          <w:p w14:paraId="283003BF" w14:textId="77777777" w:rsidR="00F6765F" w:rsidRDefault="00BE06EE">
            <w:pPr>
              <w:ind w:firstLine="0"/>
            </w:pPr>
            <w:r>
              <w:t>dehydrated SC1-2</w:t>
            </w:r>
          </w:p>
        </w:tc>
      </w:tr>
      <w:tr w:rsidR="00F6765F" w14:paraId="6AB1F06B" w14:textId="77777777">
        <w:tc>
          <w:tcPr>
            <w:tcW w:w="3092" w:type="dxa"/>
            <w:shd w:val="clear" w:color="auto" w:fill="auto"/>
            <w:tcMar>
              <w:left w:w="-5" w:type="dxa"/>
            </w:tcMar>
          </w:tcPr>
          <w:p w14:paraId="5ACCD7DB" w14:textId="77777777" w:rsidR="00F6765F" w:rsidRDefault="00BE06EE">
            <w:pPr>
              <w:ind w:firstLine="0"/>
            </w:pPr>
            <w:r>
              <w:t>Average initial water (ppm H</w:t>
            </w:r>
            <w:r>
              <w:rPr>
                <w:vertAlign w:val="subscript"/>
              </w:rPr>
              <w:t>2</w:t>
            </w:r>
            <w:r>
              <w:t>O)</w:t>
            </w:r>
          </w:p>
        </w:tc>
        <w:tc>
          <w:tcPr>
            <w:tcW w:w="2482" w:type="dxa"/>
            <w:shd w:val="clear" w:color="auto" w:fill="auto"/>
            <w:tcMar>
              <w:left w:w="-5" w:type="dxa"/>
            </w:tcMar>
          </w:tcPr>
          <w:p w14:paraId="7F81E5CA" w14:textId="77777777" w:rsidR="00F6765F" w:rsidRDefault="00BE06EE">
            <w:pPr>
              <w:ind w:firstLine="0"/>
            </w:pPr>
            <w:r>
              <w:t>15+/-2</w:t>
            </w:r>
          </w:p>
        </w:tc>
        <w:tc>
          <w:tcPr>
            <w:tcW w:w="1260" w:type="dxa"/>
            <w:shd w:val="clear" w:color="auto" w:fill="auto"/>
            <w:tcMar>
              <w:left w:w="-5" w:type="dxa"/>
            </w:tcMar>
          </w:tcPr>
          <w:p w14:paraId="3559728A" w14:textId="77777777" w:rsidR="00F6765F" w:rsidRDefault="00BE06EE">
            <w:pPr>
              <w:ind w:firstLine="0"/>
            </w:pPr>
            <w:r>
              <w:t>4+/-1</w:t>
            </w:r>
          </w:p>
        </w:tc>
        <w:tc>
          <w:tcPr>
            <w:tcW w:w="2515" w:type="dxa"/>
            <w:shd w:val="clear" w:color="auto" w:fill="auto"/>
            <w:tcMar>
              <w:left w:w="-5" w:type="dxa"/>
            </w:tcMar>
          </w:tcPr>
          <w:p w14:paraId="438BF139" w14:textId="77777777" w:rsidR="00F6765F" w:rsidRDefault="00BE06EE">
            <w:pPr>
              <w:ind w:firstLine="0"/>
            </w:pPr>
            <w:r>
              <w:t>SC1</w:t>
            </w:r>
          </w:p>
        </w:tc>
      </w:tr>
      <w:tr w:rsidR="00F6765F" w14:paraId="4CA857E3" w14:textId="77777777">
        <w:tc>
          <w:tcPr>
            <w:tcW w:w="3092" w:type="dxa"/>
            <w:shd w:val="clear" w:color="auto" w:fill="auto"/>
            <w:tcMar>
              <w:left w:w="-5" w:type="dxa"/>
            </w:tcMar>
          </w:tcPr>
          <w:p w14:paraId="47613B79" w14:textId="77777777" w:rsidR="00F6765F" w:rsidRDefault="00BE06EE">
            <w:pPr>
              <w:ind w:firstLine="0"/>
            </w:pPr>
            <w:r>
              <w:t>Ratio of water in ppm H</w:t>
            </w:r>
            <w:r>
              <w:rPr>
                <w:vertAlign w:val="subscript"/>
              </w:rPr>
              <w:t>2</w:t>
            </w:r>
            <w:r>
              <w:t>O to area in cm</w:t>
            </w:r>
            <w:r>
              <w:rPr>
                <w:vertAlign w:val="superscript"/>
              </w:rPr>
              <w:t>-2</w:t>
            </w:r>
            <w:r>
              <w:t xml:space="preserve"> with E || </w:t>
            </w:r>
            <w:r>
              <w:rPr>
                <w:i/>
                <w:iCs/>
              </w:rPr>
              <w:t>a</w:t>
            </w:r>
          </w:p>
        </w:tc>
        <w:tc>
          <w:tcPr>
            <w:tcW w:w="2482" w:type="dxa"/>
            <w:shd w:val="clear" w:color="auto" w:fill="auto"/>
            <w:tcMar>
              <w:left w:w="-5" w:type="dxa"/>
            </w:tcMar>
          </w:tcPr>
          <w:p w14:paraId="78335B6F" w14:textId="77777777" w:rsidR="00F6765F" w:rsidRDefault="00BE06EE">
            <w:pPr>
              <w:ind w:firstLine="0"/>
            </w:pPr>
            <w:r>
              <w:t>0.3</w:t>
            </w:r>
          </w:p>
        </w:tc>
        <w:tc>
          <w:tcPr>
            <w:tcW w:w="1260" w:type="dxa"/>
            <w:shd w:val="clear" w:color="auto" w:fill="auto"/>
            <w:tcMar>
              <w:left w:w="-5" w:type="dxa"/>
            </w:tcMar>
          </w:tcPr>
          <w:p w14:paraId="6547A04B" w14:textId="77777777" w:rsidR="00F6765F" w:rsidRDefault="00BE06EE">
            <w:pPr>
              <w:ind w:firstLine="0"/>
            </w:pPr>
            <w:r>
              <w:t>0.6</w:t>
            </w:r>
          </w:p>
        </w:tc>
        <w:tc>
          <w:tcPr>
            <w:tcW w:w="2515" w:type="dxa"/>
            <w:shd w:val="clear" w:color="auto" w:fill="auto"/>
            <w:tcMar>
              <w:left w:w="-5" w:type="dxa"/>
            </w:tcMar>
          </w:tcPr>
          <w:p w14:paraId="07DD378A" w14:textId="77777777" w:rsidR="00F6765F" w:rsidRDefault="00BE06EE">
            <w:pPr>
              <w:ind w:firstLine="0"/>
            </w:pPr>
            <w:r>
              <w:t>SC1-1</w:t>
            </w:r>
          </w:p>
        </w:tc>
      </w:tr>
      <w:tr w:rsidR="00F6765F" w14:paraId="76BA0AC8" w14:textId="77777777">
        <w:tc>
          <w:tcPr>
            <w:tcW w:w="3092" w:type="dxa"/>
            <w:shd w:val="clear" w:color="auto" w:fill="auto"/>
            <w:tcMar>
              <w:left w:w="-5" w:type="dxa"/>
            </w:tcMar>
          </w:tcPr>
          <w:p w14:paraId="7140867D" w14:textId="77777777" w:rsidR="00F6765F" w:rsidRDefault="00BE06EE">
            <w:pPr>
              <w:ind w:firstLine="0"/>
            </w:pPr>
            <w:r>
              <w:lastRenderedPageBreak/>
              <w:t>Average water (ppm H</w:t>
            </w:r>
            <w:r>
              <w:rPr>
                <w:vertAlign w:val="subscript"/>
              </w:rPr>
              <w:t>2</w:t>
            </w:r>
            <w:r>
              <w:t>O) after piston cylinder experiment</w:t>
            </w:r>
          </w:p>
        </w:tc>
        <w:tc>
          <w:tcPr>
            <w:tcW w:w="2482" w:type="dxa"/>
            <w:shd w:val="clear" w:color="auto" w:fill="auto"/>
            <w:tcMar>
              <w:left w:w="-5" w:type="dxa"/>
            </w:tcMar>
          </w:tcPr>
          <w:p w14:paraId="5374603F" w14:textId="77777777" w:rsidR="00F6765F" w:rsidRDefault="00BE06EE">
            <w:pPr>
              <w:ind w:firstLine="0"/>
            </w:pPr>
            <w:r>
              <w:t>Not treated with pressure</w:t>
            </w:r>
          </w:p>
        </w:tc>
        <w:tc>
          <w:tcPr>
            <w:tcW w:w="1260" w:type="dxa"/>
            <w:shd w:val="clear" w:color="auto" w:fill="auto"/>
            <w:tcMar>
              <w:left w:w="-5" w:type="dxa"/>
            </w:tcMar>
          </w:tcPr>
          <w:p w14:paraId="329D2E06" w14:textId="77777777" w:rsidR="00F6765F" w:rsidRDefault="00BE06EE">
            <w:pPr>
              <w:ind w:firstLine="0"/>
            </w:pPr>
            <w:r>
              <w:t xml:space="preserve">32+/-23 </w:t>
            </w:r>
          </w:p>
          <w:p w14:paraId="52FB6D8D" w14:textId="77777777" w:rsidR="00F6765F" w:rsidRDefault="00BE06EE">
            <w:pPr>
              <w:ind w:firstLine="0"/>
            </w:pPr>
            <w:r>
              <w:t xml:space="preserve">14+/-10 </w:t>
            </w:r>
          </w:p>
        </w:tc>
        <w:tc>
          <w:tcPr>
            <w:tcW w:w="2515" w:type="dxa"/>
            <w:shd w:val="clear" w:color="auto" w:fill="auto"/>
            <w:tcMar>
              <w:left w:w="-5" w:type="dxa"/>
            </w:tcMar>
          </w:tcPr>
          <w:p w14:paraId="12A69E1B" w14:textId="77777777" w:rsidR="00F6765F" w:rsidRDefault="00BE06EE">
            <w:pPr>
              <w:ind w:firstLine="0"/>
            </w:pPr>
            <w:r>
              <w:t>partially hydrated SC1-7</w:t>
            </w:r>
          </w:p>
          <w:p w14:paraId="1D0C2A28" w14:textId="77777777" w:rsidR="00F6765F" w:rsidRDefault="00BE06EE">
            <w:pPr>
              <w:ind w:firstLine="0"/>
            </w:pPr>
            <w:r>
              <w:t>partially hydrated SC1-2</w:t>
            </w:r>
          </w:p>
        </w:tc>
      </w:tr>
    </w:tbl>
    <w:p w14:paraId="5A3C9B15" w14:textId="77777777" w:rsidR="00F6765F" w:rsidRDefault="00BE06EE">
      <w:pPr>
        <w:pStyle w:val="Heading2"/>
      </w:pPr>
      <w:r>
        <w:t>Hydration</w:t>
      </w:r>
    </w:p>
    <w:p w14:paraId="62165B5B" w14:textId="77777777" w:rsidR="00F6765F" w:rsidRDefault="00BE06EE">
      <w:pPr>
        <w:pStyle w:val="Caption"/>
        <w:ind w:firstLine="432"/>
      </w:pPr>
      <w:r>
        <w:t>Changes in FTIR absorbance indicate that H</w:t>
      </w:r>
      <w:r>
        <w:rPr>
          <w:vertAlign w:val="superscript"/>
        </w:rPr>
        <w:t>+</w:t>
      </w:r>
      <w:r>
        <w:t xml:space="preserve"> was successfully incorporated into San Carlos olivine samples SC1-7 and SC1-2 (</w:t>
      </w:r>
      <w:r>
        <w:fldChar w:fldCharType="begin"/>
      </w:r>
      <w:r>
        <w:instrText>REF _Ref477446399 \h</w:instrText>
      </w:r>
      <w:r>
        <w:fldChar w:fldCharType="separate"/>
      </w:r>
      <w:r>
        <w:t>Figure 4</w:t>
      </w:r>
      <w:r>
        <w:fldChar w:fldCharType="end"/>
      </w:r>
      <w:r>
        <w:t>A). To construct H</w:t>
      </w:r>
      <w:r>
        <w:rPr>
          <w:vertAlign w:val="superscript"/>
        </w:rPr>
        <w:t>+</w:t>
      </w:r>
      <w:r>
        <w:t xml:space="preserve"> profiles, quadratic baselines were drawn to match both the curve of the spectrum of the untreated sample and the middle baselines used to determine the initial water concentration in </w:t>
      </w:r>
      <w:r>
        <w:fldChar w:fldCharType="begin"/>
      </w:r>
      <w:r>
        <w:instrText>REF _Ref490060168 \h</w:instrText>
      </w:r>
      <w:r>
        <w:fldChar w:fldCharType="separate"/>
      </w:r>
      <w:r>
        <w:t>Figure 3</w:t>
      </w:r>
      <w:r>
        <w:fldChar w:fldCharType="end"/>
      </w:r>
      <w:r>
        <w:t xml:space="preserve">. Typical baselines are illustrated in </w:t>
      </w:r>
      <w:r>
        <w:fldChar w:fldCharType="begin"/>
      </w:r>
      <w:r>
        <w:instrText>REF _Ref477446399 \h</w:instrText>
      </w:r>
      <w:r>
        <w:fldChar w:fldCharType="separate"/>
      </w:r>
      <w:r>
        <w:t>Figure 4</w:t>
      </w:r>
      <w:r>
        <w:fldChar w:fldCharType="end"/>
      </w:r>
      <w:r>
        <w:t>B and C, and all spectra and baselines are shown in the Supplement. The area under each curve was determined and scaled to an estimated H</w:t>
      </w:r>
      <w:r>
        <w:rPr>
          <w:vertAlign w:val="superscript"/>
        </w:rPr>
        <w:t>+</w:t>
      </w:r>
      <w:r>
        <w:t xml:space="preserve"> concentration by multiplying by 0.6, following the ratio of concentration to area with E || </w:t>
      </w:r>
      <w:r>
        <w:rPr>
          <w:i/>
          <w:iCs/>
        </w:rPr>
        <w:t>a</w:t>
      </w:r>
      <w:r>
        <w:t xml:space="preserve"> reported for San Carlos olivine in </w:t>
      </w:r>
      <w:r>
        <w:fldChar w:fldCharType="begin"/>
      </w:r>
      <w:r>
        <w:instrText>REF _Ref482181791 \h</w:instrText>
      </w:r>
      <w:r>
        <w:fldChar w:fldCharType="separate"/>
      </w:r>
      <w:r>
        <w:t>Table 2</w:t>
      </w:r>
      <w:r>
        <w:fldChar w:fldCharType="end"/>
      </w:r>
      <w:r>
        <w:t>.</w:t>
      </w:r>
    </w:p>
    <w:p w14:paraId="0EBB8D06" w14:textId="0F75E242" w:rsidR="00F6765F" w:rsidRDefault="00BE06EE">
      <w:r>
        <w:rPr>
          <w:rFonts w:cstheme="minorHAnsi"/>
        </w:rPr>
        <w:t>The partially hydrated sample SC1-2 was sufficiently homogeneous for both bulk H</w:t>
      </w:r>
      <w:r>
        <w:rPr>
          <w:rFonts w:cstheme="minorHAnsi"/>
          <w:vertAlign w:val="superscript"/>
        </w:rPr>
        <w:t>+</w:t>
      </w:r>
      <w:r>
        <w:rPr>
          <w:rFonts w:cstheme="minorHAnsi"/>
        </w:rPr>
        <w:t xml:space="preserve"> and individual peaks to serve as a reasonable starting material for subsequent dehydration experiments (Figure 4). If we ignore the uncertainties associated with baseline choice and use only the quadratic baseline shown in </w:t>
      </w:r>
      <w:r>
        <w:rPr>
          <w:rFonts w:cstheme="minorHAnsi"/>
        </w:rPr>
        <w:fldChar w:fldCharType="begin"/>
      </w:r>
      <w:r>
        <w:instrText>REF _Ref477446399 \h</w:instrText>
      </w:r>
      <w:r>
        <w:rPr>
          <w:rFonts w:cstheme="minorHAnsi"/>
        </w:rPr>
      </w:r>
      <w:r>
        <w:fldChar w:fldCharType="separate"/>
      </w:r>
      <w:r>
        <w:t>Figure 4</w:t>
      </w:r>
      <w:r>
        <w:fldChar w:fldCharType="end"/>
      </w:r>
      <w:r>
        <w:rPr>
          <w:rFonts w:cstheme="minorHAnsi"/>
        </w:rPr>
        <w:t>C, the H</w:t>
      </w:r>
      <w:r>
        <w:rPr>
          <w:rFonts w:cstheme="minorHAnsi"/>
          <w:vertAlign w:val="superscript"/>
        </w:rPr>
        <w:t>+</w:t>
      </w:r>
      <w:r>
        <w:rPr>
          <w:rFonts w:cstheme="minorHAnsi"/>
        </w:rPr>
        <w:t xml:space="preserve"> concentration across hydrated SC1-2 is 15±1 ppm H</w:t>
      </w:r>
      <w:r>
        <w:rPr>
          <w:rFonts w:cstheme="minorHAnsi"/>
          <w:vertAlign w:val="subscript"/>
        </w:rPr>
        <w:t>2</w:t>
      </w:r>
      <w:r>
        <w:rPr>
          <w:rFonts w:cstheme="minorHAnsi"/>
        </w:rPr>
        <w:t>O. Although there is a small increase in area around the [tri] peaks, the large majority of the H</w:t>
      </w:r>
      <w:r>
        <w:rPr>
          <w:rFonts w:cstheme="minorHAnsi"/>
          <w:vertAlign w:val="superscript"/>
        </w:rPr>
        <w:t>+</w:t>
      </w:r>
      <w:r>
        <w:rPr>
          <w:rFonts w:cstheme="minorHAnsi"/>
        </w:rPr>
        <w:t xml:space="preserve"> in the hydrated SC1-2 is present as [Ti] and [Si], and these profiles are also homogeneous.</w:t>
      </w:r>
      <w:ins w:id="3218" w:author="Terry Plank" w:date="2017-11-28T16:48:00Z">
        <w:r w:rsidR="006E7811">
          <w:rPr>
            <w:rFonts w:cstheme="minorHAnsi"/>
          </w:rPr>
          <w:t xml:space="preserve"> This crystal was hydrated long enough to achieve</w:t>
        </w:r>
      </w:ins>
      <w:ins w:id="3219" w:author="Terry Plank" w:date="2017-11-28T16:51:00Z">
        <w:r w:rsidR="006E7811">
          <w:rPr>
            <w:rFonts w:cstheme="minorHAnsi"/>
          </w:rPr>
          <w:t xml:space="preserve"> the</w:t>
        </w:r>
      </w:ins>
      <w:ins w:id="3220" w:author="Terry Plank" w:date="2017-11-28T16:48:00Z">
        <w:r w:rsidR="006E7811">
          <w:rPr>
            <w:rFonts w:cstheme="minorHAnsi"/>
          </w:rPr>
          <w:t xml:space="preserve"> </w:t>
        </w:r>
      </w:ins>
      <w:ins w:id="3221" w:author="Terry Plank" w:date="2017-11-28T16:50:00Z">
        <w:r w:rsidR="006E7811">
          <w:rPr>
            <w:rFonts w:cstheme="minorHAnsi"/>
          </w:rPr>
          <w:t>“</w:t>
        </w:r>
      </w:ins>
      <w:ins w:id="3222" w:author="Terry Plank" w:date="2017-11-28T16:48:00Z">
        <w:r w:rsidR="006E7811">
          <w:rPr>
            <w:rFonts w:cstheme="minorHAnsi"/>
          </w:rPr>
          <w:t>metastable equilibrium</w:t>
        </w:r>
      </w:ins>
      <w:ins w:id="3223" w:author="Terry Plank" w:date="2017-11-28T16:50:00Z">
        <w:r w:rsidR="006E7811">
          <w:rPr>
            <w:rFonts w:cstheme="minorHAnsi"/>
          </w:rPr>
          <w:t>”</w:t>
        </w:r>
      </w:ins>
      <w:ins w:id="3224" w:author="Terry Plank" w:date="2017-11-28T16:48:00Z">
        <w:r w:rsidR="006E7811">
          <w:rPr>
            <w:rFonts w:cstheme="minorHAnsi"/>
          </w:rPr>
          <w:t xml:space="preserve"> of Kohlstedt and Mackwell (1998)</w:t>
        </w:r>
      </w:ins>
      <w:ins w:id="3225" w:author="Terry Plank" w:date="2017-11-28T16:50:00Z">
        <w:r w:rsidR="006E7811">
          <w:rPr>
            <w:rFonts w:cstheme="minorHAnsi"/>
          </w:rPr>
          <w:t>. The</w:t>
        </w:r>
      </w:ins>
      <w:ins w:id="3226" w:author="Terry Plank" w:date="2017-11-28T16:53:00Z">
        <w:r w:rsidR="006E7811">
          <w:rPr>
            <w:rFonts w:cstheme="minorHAnsi"/>
          </w:rPr>
          <w:t xml:space="preserve"> homogeneous concentration across the crystal and its rapid rate of hydration are consistent with Kohlstedt and Mackwell</w:t>
        </w:r>
      </w:ins>
      <w:ins w:id="3227" w:author="Terry Plank" w:date="2017-11-28T16:54:00Z">
        <w:r w:rsidR="006E7811">
          <w:rPr>
            <w:rFonts w:cstheme="minorHAnsi"/>
          </w:rPr>
          <w:t>’s experiments.</w:t>
        </w:r>
      </w:ins>
      <w:ins w:id="3228" w:author="Terry Plank" w:date="2017-11-28T16:50:00Z">
        <w:r w:rsidR="006E7811">
          <w:rPr>
            <w:rFonts w:cstheme="minorHAnsi"/>
          </w:rPr>
          <w:t xml:space="preserve"> </w:t>
        </w:r>
      </w:ins>
    </w:p>
    <w:p w14:paraId="4C1DE649" w14:textId="4FC6AB5C" w:rsidR="00F6765F" w:rsidRDefault="00BE06EE">
      <w:r>
        <w:rPr>
          <w:rFonts w:cstheme="minorHAnsi"/>
        </w:rPr>
        <w:t>In contrast, H</w:t>
      </w:r>
      <w:r>
        <w:rPr>
          <w:rFonts w:cstheme="minorHAnsi"/>
          <w:vertAlign w:val="superscript"/>
        </w:rPr>
        <w:t>+</w:t>
      </w:r>
      <w:r>
        <w:rPr>
          <w:rFonts w:cstheme="minorHAnsi"/>
        </w:rPr>
        <w:t xml:space="preserve"> zonation </w:t>
      </w:r>
      <w:del w:id="3229" w:author="Terry Plank" w:date="2017-11-28T16:48:00Z">
        <w:r w:rsidDel="00364BFD">
          <w:rPr>
            <w:rFonts w:cstheme="minorHAnsi"/>
          </w:rPr>
          <w:delText xml:space="preserve">in SC1-7 </w:delText>
        </w:r>
      </w:del>
      <w:r>
        <w:rPr>
          <w:rFonts w:cstheme="minorHAnsi"/>
        </w:rPr>
        <w:t>is clearly observed</w:t>
      </w:r>
      <w:ins w:id="3230" w:author="Terry Plank" w:date="2017-11-28T16:48:00Z">
        <w:r w:rsidR="00364BFD">
          <w:rPr>
            <w:rFonts w:cstheme="minorHAnsi"/>
          </w:rPr>
          <w:t xml:space="preserve"> in SC1-7, which was hydrated longer (Table 1)</w:t>
        </w:r>
      </w:ins>
      <w:r>
        <w:rPr>
          <w:rFonts w:cstheme="minorHAnsi"/>
        </w:rPr>
        <w:t>, with</w:t>
      </w:r>
      <w:ins w:id="3231" w:author="Terry Plank" w:date="2017-11-28T16:58:00Z">
        <w:r w:rsidR="006E7811">
          <w:rPr>
            <w:rFonts w:cstheme="minorHAnsi"/>
          </w:rPr>
          <w:t xml:space="preserve"> central</w:t>
        </w:r>
      </w:ins>
      <w:r>
        <w:rPr>
          <w:rFonts w:cstheme="minorHAnsi"/>
        </w:rPr>
        <w:t xml:space="preserve"> water concentrations of 38±7 ppm H</w:t>
      </w:r>
      <w:r>
        <w:rPr>
          <w:rFonts w:cstheme="minorHAnsi"/>
          <w:vertAlign w:val="subscript"/>
        </w:rPr>
        <w:t>2</w:t>
      </w:r>
      <w:r>
        <w:rPr>
          <w:rFonts w:cstheme="minorHAnsi"/>
        </w:rPr>
        <w:t xml:space="preserve">O </w:t>
      </w:r>
      <w:ins w:id="3232" w:author="Terry Plank" w:date="2017-11-28T16:58:00Z">
        <w:r w:rsidR="006E7811">
          <w:rPr>
            <w:rFonts w:cstheme="minorHAnsi"/>
          </w:rPr>
          <w:t>(</w:t>
        </w:r>
      </w:ins>
      <w:r>
        <w:rPr>
          <w:rFonts w:cstheme="minorHAnsi"/>
        </w:rPr>
        <w:t xml:space="preserve">using the quadratic baseline shown in </w:t>
      </w:r>
      <w:r>
        <w:rPr>
          <w:rFonts w:cstheme="minorHAnsi"/>
        </w:rPr>
        <w:fldChar w:fldCharType="begin"/>
      </w:r>
      <w:r>
        <w:instrText>REF _Ref477446399 \h</w:instrText>
      </w:r>
      <w:r>
        <w:rPr>
          <w:rFonts w:cstheme="minorHAnsi"/>
        </w:rPr>
      </w:r>
      <w:r>
        <w:fldChar w:fldCharType="separate"/>
      </w:r>
      <w:r>
        <w:t>Figure 4</w:t>
      </w:r>
      <w:r>
        <w:fldChar w:fldCharType="end"/>
      </w:r>
      <w:r>
        <w:rPr>
          <w:rFonts w:cstheme="minorHAnsi"/>
        </w:rPr>
        <w:t>B</w:t>
      </w:r>
      <w:ins w:id="3233" w:author="Terry Plank" w:date="2017-11-28T16:58:00Z">
        <w:r w:rsidR="006E7811">
          <w:rPr>
            <w:rFonts w:cstheme="minorHAnsi"/>
          </w:rPr>
          <w:t>)</w:t>
        </w:r>
      </w:ins>
      <w:r>
        <w:rPr>
          <w:rFonts w:cstheme="minorHAnsi"/>
        </w:rPr>
        <w:t xml:space="preserve">. </w:t>
      </w:r>
      <w:del w:id="3234" w:author="Terry Plank" w:date="2017-11-28T16:57:00Z">
        <w:r w:rsidDel="006E7811">
          <w:rPr>
            <w:rFonts w:cstheme="minorHAnsi"/>
          </w:rPr>
          <w:delText xml:space="preserve">The </w:delText>
        </w:r>
      </w:del>
      <w:ins w:id="3235" w:author="Terry Plank" w:date="2017-11-28T16:57:00Z">
        <w:r w:rsidR="006E7811">
          <w:rPr>
            <w:rFonts w:cstheme="minorHAnsi"/>
          </w:rPr>
          <w:t>The intent was to enter the</w:t>
        </w:r>
      </w:ins>
      <w:ins w:id="3236" w:author="Terry Plank" w:date="2017-11-28T16:58:00Z">
        <w:r w:rsidR="006E7811">
          <w:rPr>
            <w:rFonts w:cstheme="minorHAnsi"/>
          </w:rPr>
          <w:t xml:space="preserve"> slower,</w:t>
        </w:r>
      </w:ins>
      <w:ins w:id="3237" w:author="Terry Plank" w:date="2017-11-28T16:57:00Z">
        <w:r w:rsidR="006E7811">
          <w:rPr>
            <w:rFonts w:cstheme="minorHAnsi"/>
          </w:rPr>
          <w:t xml:space="preserve"> PV st</w:t>
        </w:r>
      </w:ins>
      <w:ins w:id="3238" w:author="Terry Plank" w:date="2017-11-28T16:58:00Z">
        <w:r w:rsidR="006E7811">
          <w:rPr>
            <w:rFonts w:cstheme="minorHAnsi"/>
          </w:rPr>
          <w:t>a</w:t>
        </w:r>
      </w:ins>
      <w:ins w:id="3239" w:author="Terry Plank" w:date="2017-11-28T16:57:00Z">
        <w:r w:rsidR="006E7811">
          <w:rPr>
            <w:rFonts w:cstheme="minorHAnsi"/>
          </w:rPr>
          <w:t>ge of</w:t>
        </w:r>
      </w:ins>
      <w:ins w:id="3240" w:author="Terry Plank" w:date="2017-11-28T16:58:00Z">
        <w:r w:rsidR="006E7811">
          <w:rPr>
            <w:rFonts w:cstheme="minorHAnsi"/>
          </w:rPr>
          <w:t xml:space="preserve"> hydration</w:t>
        </w:r>
      </w:ins>
      <w:ins w:id="3241" w:author="Terry Plank" w:date="2017-11-28T16:59:00Z">
        <w:r w:rsidR="00F76285">
          <w:rPr>
            <w:rFonts w:cstheme="minorHAnsi"/>
          </w:rPr>
          <w:t>. The</w:t>
        </w:r>
      </w:ins>
      <w:ins w:id="3242" w:author="Terry Plank" w:date="2017-11-28T16:57:00Z">
        <w:r w:rsidR="006E7811">
          <w:rPr>
            <w:rFonts w:cstheme="minorHAnsi"/>
          </w:rPr>
          <w:t xml:space="preserve"> </w:t>
        </w:r>
      </w:ins>
      <w:r>
        <w:rPr>
          <w:rFonts w:cstheme="minorHAnsi"/>
        </w:rPr>
        <w:t xml:space="preserve">variations in concentration are most apparent || </w:t>
      </w:r>
      <w:r>
        <w:rPr>
          <w:rFonts w:cstheme="minorHAnsi"/>
          <w:i/>
          <w:iCs/>
        </w:rPr>
        <w:t>c</w:t>
      </w:r>
      <w:r>
        <w:rPr>
          <w:rFonts w:cstheme="minorHAnsi"/>
        </w:rPr>
        <w:t xml:space="preserve"> for bulk H and all major peaks (Figure 5), consistent with previously work showing </w:t>
      </w:r>
      <w:r>
        <w:rPr>
          <w:rFonts w:cstheme="minorHAnsi"/>
          <w:i/>
          <w:iCs/>
        </w:rPr>
        <w:t>c</w:t>
      </w:r>
      <w:r>
        <w:rPr>
          <w:rFonts w:cstheme="minorHAnsi"/>
        </w:rPr>
        <w:t xml:space="preserve"> is the fast direction during PV rate  diffusion </w:t>
      </w:r>
      <w:r>
        <w:fldChar w:fldCharType="begin"/>
      </w:r>
      <w:r>
        <w:instrText>ADDIN ZOTERO_ITEM CSL_CITATION {"citationID":"4SAI99Vr","properties":{"formattedCitation":"(Kohlstedt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J."}],"issued":{"date-parts":[["1998"]]}},"label":"page"},{"id":593,"uris":["http://zotero.org/users/3117169/items/8NQVB3JH"],"uri":["http://zotero.org/users/3117169/items/8NQVB3JH"],"itemData":{"id":593,"type":"article-journal","title":"Mechanisms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olivine","author":[{"family":"Demouchy","given":"S."},{"family":"Mackwell","given":"S."}],"issued":{"date-parts":[["2006",8]]}},"label":"page"}],"schema":"https://github.com/citation-style-language/schema/raw/master/csl-citation.json"}</w:instrText>
      </w:r>
      <w:r>
        <w:fldChar w:fldCharType="separate"/>
      </w:r>
      <w:bookmarkStart w:id="3243" w:name="__Fieldmark__10795_208418766"/>
      <w:r>
        <w:rPr>
          <w:rFonts w:cstheme="minorHAnsi"/>
        </w:rPr>
        <w:t>(</w:t>
      </w:r>
      <w:bookmarkStart w:id="3244" w:name="__Fieldmark__9511_2403155824"/>
      <w:r>
        <w:rPr>
          <w:rFonts w:cstheme="minorHAnsi"/>
        </w:rPr>
        <w:t>K</w:t>
      </w:r>
      <w:bookmarkStart w:id="3245" w:name="__Fieldmark__9131_545160095"/>
      <w:r>
        <w:rPr>
          <w:rFonts w:cstheme="minorHAnsi"/>
        </w:rPr>
        <w:t>o</w:t>
      </w:r>
      <w:bookmarkStart w:id="3246" w:name="__Fieldmark__8863_1417665735"/>
      <w:r>
        <w:rPr>
          <w:rFonts w:cstheme="minorHAnsi"/>
        </w:rPr>
        <w:t>h</w:t>
      </w:r>
      <w:bookmarkStart w:id="3247" w:name="__Fieldmark__8233_3310317172"/>
      <w:r>
        <w:rPr>
          <w:rFonts w:cstheme="minorHAnsi"/>
        </w:rPr>
        <w:t>l</w:t>
      </w:r>
      <w:bookmarkStart w:id="3248" w:name="__Fieldmark__8688_2505137388"/>
      <w:r>
        <w:rPr>
          <w:rFonts w:cstheme="minorHAnsi"/>
        </w:rPr>
        <w:t>s</w:t>
      </w:r>
      <w:bookmarkStart w:id="3249" w:name="__Fieldmark__7109_1561598236"/>
      <w:r>
        <w:rPr>
          <w:rFonts w:cstheme="minorHAnsi"/>
        </w:rPr>
        <w:t>t</w:t>
      </w:r>
      <w:bookmarkStart w:id="3250" w:name="__Fieldmark__6753_2280461051"/>
      <w:r>
        <w:rPr>
          <w:rFonts w:cstheme="minorHAnsi"/>
        </w:rPr>
        <w:t>e</w:t>
      </w:r>
      <w:bookmarkStart w:id="3251" w:name="__Fieldmark__6290_908293503"/>
      <w:r>
        <w:rPr>
          <w:rFonts w:cstheme="minorHAnsi"/>
        </w:rPr>
        <w:t>d</w:t>
      </w:r>
      <w:bookmarkStart w:id="3252" w:name="__Fieldmark__12611_1777031281"/>
      <w:r>
        <w:rPr>
          <w:rFonts w:cstheme="minorHAnsi"/>
        </w:rPr>
        <w:t>t</w:t>
      </w:r>
      <w:bookmarkStart w:id="3253" w:name="__Fieldmark__5361_2048093008"/>
      <w:r>
        <w:rPr>
          <w:rFonts w:cstheme="minorHAnsi"/>
        </w:rPr>
        <w:t xml:space="preserve"> </w:t>
      </w:r>
      <w:bookmarkStart w:id="3254" w:name="__Fieldmark__4970_527255555"/>
      <w:r>
        <w:rPr>
          <w:rFonts w:cstheme="minorHAnsi"/>
        </w:rPr>
        <w:t>a</w:t>
      </w:r>
      <w:bookmarkStart w:id="3255" w:name="__Fieldmark__4847_3642959469"/>
      <w:r>
        <w:rPr>
          <w:rFonts w:cstheme="minorHAnsi"/>
        </w:rPr>
        <w:t>n</w:t>
      </w:r>
      <w:bookmarkStart w:id="3256" w:name="__Fieldmark__4471_2362112943"/>
      <w:r>
        <w:rPr>
          <w:rFonts w:cstheme="minorHAnsi"/>
        </w:rPr>
        <w:t>d</w:t>
      </w:r>
      <w:bookmarkStart w:id="3257" w:name="__Fieldmark__4345_2049629825"/>
      <w:r>
        <w:rPr>
          <w:rFonts w:cstheme="minorHAnsi"/>
        </w:rPr>
        <w:t xml:space="preserve"> </w:t>
      </w:r>
      <w:bookmarkStart w:id="3258" w:name="__Fieldmark__4219_687217606"/>
      <w:r>
        <w:rPr>
          <w:rFonts w:cstheme="minorHAnsi"/>
        </w:rPr>
        <w:t>M</w:t>
      </w:r>
      <w:bookmarkStart w:id="3259" w:name="__Fieldmark__4093_2209115713"/>
      <w:r>
        <w:rPr>
          <w:rFonts w:cstheme="minorHAnsi"/>
        </w:rPr>
        <w:t>a</w:t>
      </w:r>
      <w:bookmarkStart w:id="3260" w:name="__Fieldmark__3969_1105856583"/>
      <w:r>
        <w:rPr>
          <w:rFonts w:cstheme="minorHAnsi"/>
        </w:rPr>
        <w:t>c</w:t>
      </w:r>
      <w:bookmarkStart w:id="3261" w:name="__Fieldmark__3840_1929513578"/>
      <w:r>
        <w:rPr>
          <w:rFonts w:cstheme="minorHAnsi"/>
        </w:rPr>
        <w:t>k</w:t>
      </w:r>
      <w:bookmarkStart w:id="3262" w:name="__Fieldmark__3714_739104655"/>
      <w:r>
        <w:rPr>
          <w:rFonts w:cstheme="minorHAnsi"/>
        </w:rPr>
        <w:t>w</w:t>
      </w:r>
      <w:bookmarkStart w:id="3263" w:name="__Fieldmark__3583_462321902"/>
      <w:r>
        <w:rPr>
          <w:rFonts w:cstheme="minorHAnsi"/>
        </w:rPr>
        <w:t>e</w:t>
      </w:r>
      <w:bookmarkStart w:id="3264" w:name="__Fieldmark__3450_948816634"/>
      <w:r>
        <w:rPr>
          <w:rFonts w:cstheme="minorHAnsi"/>
        </w:rPr>
        <w:t>l</w:t>
      </w:r>
      <w:bookmarkStart w:id="3265" w:name="__Fieldmark__3319_2312622389"/>
      <w:r>
        <w:rPr>
          <w:rFonts w:cstheme="minorHAnsi"/>
        </w:rPr>
        <w:t>l</w:t>
      </w:r>
      <w:bookmarkStart w:id="3266" w:name="__Fieldmark__3183_2161409428"/>
      <w:r>
        <w:rPr>
          <w:rFonts w:cstheme="minorHAnsi"/>
        </w:rPr>
        <w:t xml:space="preserve"> </w:t>
      </w:r>
      <w:bookmarkStart w:id="3267" w:name="__Fieldmark__3046_188299688"/>
      <w:r>
        <w:rPr>
          <w:rFonts w:cstheme="minorHAnsi"/>
        </w:rPr>
        <w:t>1</w:t>
      </w:r>
      <w:bookmarkStart w:id="3268" w:name="__Fieldmark__2908_1216455718"/>
      <w:r>
        <w:rPr>
          <w:rFonts w:cstheme="minorHAnsi"/>
        </w:rPr>
        <w:t>9</w:t>
      </w:r>
      <w:bookmarkStart w:id="3269" w:name="__Fieldmark__2770_649753871"/>
      <w:r>
        <w:rPr>
          <w:rFonts w:cstheme="minorHAnsi"/>
        </w:rPr>
        <w:t>9</w:t>
      </w:r>
      <w:bookmarkStart w:id="3270" w:name="__Fieldmark__2638_2534479100"/>
      <w:r>
        <w:rPr>
          <w:rFonts w:cstheme="minorHAnsi"/>
        </w:rPr>
        <w:t>8</w:t>
      </w:r>
      <w:bookmarkStart w:id="3271" w:name="__Fieldmark__2497_1692434574"/>
      <w:r>
        <w:rPr>
          <w:rFonts w:cstheme="minorHAnsi"/>
        </w:rPr>
        <w:t>;</w:t>
      </w:r>
      <w:bookmarkStart w:id="3272" w:name="__Fieldmark__2358_148202576"/>
      <w:r>
        <w:rPr>
          <w:rFonts w:cstheme="minorHAnsi"/>
        </w:rPr>
        <w:t xml:space="preserve"> </w:t>
      </w:r>
      <w:bookmarkStart w:id="3273" w:name="__Fieldmark__3791_2994147849"/>
      <w:r>
        <w:rPr>
          <w:rFonts w:cstheme="minorHAnsi"/>
        </w:rPr>
        <w:t>D</w:t>
      </w:r>
      <w:bookmarkStart w:id="3274" w:name="__Fieldmark__2079_3231691474"/>
      <w:r>
        <w:rPr>
          <w:rFonts w:cstheme="minorHAnsi"/>
        </w:rPr>
        <w:t>e</w:t>
      </w:r>
      <w:bookmarkStart w:id="3275" w:name="__Fieldmark__1939_3149341642"/>
      <w:r>
        <w:rPr>
          <w:rFonts w:cstheme="minorHAnsi"/>
        </w:rPr>
        <w:t>m</w:t>
      </w:r>
      <w:bookmarkStart w:id="3276" w:name="__Fieldmark__1799_4213078475"/>
      <w:r>
        <w:rPr>
          <w:rFonts w:cstheme="minorHAnsi"/>
        </w:rPr>
        <w:t>o</w:t>
      </w:r>
      <w:bookmarkStart w:id="3277" w:name="__Fieldmark__1659_4019975519"/>
      <w:r>
        <w:rPr>
          <w:rFonts w:cstheme="minorHAnsi"/>
        </w:rPr>
        <w:t>u</w:t>
      </w:r>
      <w:bookmarkStart w:id="3278" w:name="__Fieldmark__1525_3852820974"/>
      <w:r>
        <w:rPr>
          <w:rFonts w:cstheme="minorHAnsi"/>
        </w:rPr>
        <w:t>c</w:t>
      </w:r>
      <w:bookmarkStart w:id="3279" w:name="__Fieldmark__1388_3917936936"/>
      <w:r>
        <w:rPr>
          <w:rFonts w:cstheme="minorHAnsi"/>
        </w:rPr>
        <w:t>h</w:t>
      </w:r>
      <w:bookmarkStart w:id="3280" w:name="__Fieldmark__1250_3265051427"/>
      <w:r>
        <w:rPr>
          <w:rFonts w:cstheme="minorHAnsi"/>
        </w:rPr>
        <w:t>y</w:t>
      </w:r>
      <w:bookmarkStart w:id="3281" w:name="__Fieldmark__1111_837005789"/>
      <w:r>
        <w:rPr>
          <w:rFonts w:cstheme="minorHAnsi"/>
        </w:rPr>
        <w:t xml:space="preserve"> </w:t>
      </w:r>
      <w:bookmarkStart w:id="3282" w:name="__Fieldmark__971_3470823330"/>
      <w:r>
        <w:rPr>
          <w:rFonts w:cstheme="minorHAnsi"/>
        </w:rPr>
        <w:t>a</w:t>
      </w:r>
      <w:bookmarkStart w:id="3283" w:name="__Fieldmark__835_2630548144"/>
      <w:r>
        <w:rPr>
          <w:rFonts w:cstheme="minorHAnsi"/>
        </w:rPr>
        <w:t>n</w:t>
      </w:r>
      <w:bookmarkStart w:id="3284" w:name="__Fieldmark__3089_2304565098"/>
      <w:r>
        <w:rPr>
          <w:rFonts w:cstheme="minorHAnsi"/>
        </w:rPr>
        <w:t>d</w:t>
      </w:r>
      <w:bookmarkStart w:id="3285" w:name="__Fieldmark__1161_2304565098"/>
      <w:r>
        <w:rPr>
          <w:rFonts w:cstheme="minorHAnsi"/>
        </w:rPr>
        <w:t xml:space="preserve"> Mackwell 2006)</w:t>
      </w:r>
      <w:r>
        <w:fldChar w:fldCharType="end"/>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r>
        <w:rPr>
          <w:rFonts w:cstheme="minorHAnsi"/>
        </w:rPr>
        <w:t xml:space="preserve">. </w:t>
      </w:r>
    </w:p>
    <w:p w14:paraId="321866D2" w14:textId="3B08F4B3" w:rsidR="00F6765F" w:rsidRDefault="00BE06EE">
      <w:r>
        <w:rPr>
          <w:rFonts w:cstheme="minorHAnsi"/>
        </w:rPr>
        <w:t>Quantifying the diffusivities in SC1-7 requires major assumptions about both the solubility and metastable equilibrium concentrations. Here we assume a metastable equilibrium concentration of 15±1 ppm H</w:t>
      </w:r>
      <w:r>
        <w:rPr>
          <w:rFonts w:cstheme="minorHAnsi"/>
          <w:vertAlign w:val="subscript"/>
        </w:rPr>
        <w:t>2</w:t>
      </w:r>
      <w:r>
        <w:rPr>
          <w:rFonts w:cstheme="minorHAnsi"/>
        </w:rPr>
        <w:t>O, the observed concentration in SC1-2. This value is much higher than the 0.4 ppm H</w:t>
      </w:r>
      <w:r>
        <w:rPr>
          <w:rFonts w:cstheme="minorHAnsi"/>
          <w:vertAlign w:val="subscript"/>
        </w:rPr>
        <w:t>2</w:t>
      </w:r>
      <w:r>
        <w:rPr>
          <w:rFonts w:cstheme="minorHAnsi"/>
        </w:rPr>
        <w:t>O (7 H/10</w:t>
      </w:r>
      <w:r>
        <w:rPr>
          <w:rFonts w:cstheme="minorHAnsi"/>
          <w:vertAlign w:val="superscript"/>
        </w:rPr>
        <w:t>6</w:t>
      </w:r>
      <w:r>
        <w:rPr>
          <w:rFonts w:cstheme="minorHAnsi"/>
        </w:rPr>
        <w:t xml:space="preserve">Si) reported by </w:t>
      </w:r>
      <w:r>
        <w:fldChar w:fldCharType="begin"/>
      </w:r>
      <w:r>
        <w:instrText>ADDIN ZOTERO_ITEM CSL_CITATION {"citationID":"2nadejcvgp","properties":{"custom":"Kohlstedt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w:instrText>
      </w:r>
      <w:r>
        <w:fldChar w:fldCharType="separate"/>
      </w:r>
      <w:bookmarkStart w:id="3286" w:name="__Fieldmark__10974_208418766"/>
      <w:r>
        <w:rPr>
          <w:rFonts w:cstheme="minorHAnsi"/>
        </w:rPr>
        <w:t>K</w:t>
      </w:r>
      <w:bookmarkStart w:id="3287" w:name="__Fieldmark__9688_2403155824"/>
      <w:r>
        <w:rPr>
          <w:rFonts w:cstheme="minorHAnsi"/>
        </w:rPr>
        <w:t>o</w:t>
      </w:r>
      <w:bookmarkStart w:id="3288" w:name="__Fieldmark__9304_545160095"/>
      <w:r>
        <w:rPr>
          <w:rFonts w:cstheme="minorHAnsi"/>
        </w:rPr>
        <w:t>h</w:t>
      </w:r>
      <w:bookmarkStart w:id="3289" w:name="__Fieldmark__9035_1417665735"/>
      <w:r>
        <w:rPr>
          <w:rFonts w:cstheme="minorHAnsi"/>
        </w:rPr>
        <w:t>lstedt and Mackwell (1998)</w:t>
      </w:r>
      <w:r>
        <w:fldChar w:fldCharType="end"/>
      </w:r>
      <w:bookmarkStart w:id="3290" w:name="__Fieldmark__8852_2505137388"/>
      <w:bookmarkStart w:id="3291" w:name="__Fieldmark__7264_1561598236"/>
      <w:bookmarkStart w:id="3292" w:name="__Fieldmark__6904_2280461051"/>
      <w:bookmarkStart w:id="3293" w:name="__Fieldmark__6437_908293503"/>
      <w:bookmarkStart w:id="3294" w:name="__Fieldmark__12754_1777031281"/>
      <w:bookmarkStart w:id="3295" w:name="__Fieldmark__5500_2048093008"/>
      <w:bookmarkStart w:id="3296" w:name="__Fieldmark__5105_527255555"/>
      <w:bookmarkStart w:id="3297" w:name="__Fieldmark__4978_3642959469"/>
      <w:bookmarkStart w:id="3298" w:name="__Fieldmark__4598_2362112943"/>
      <w:bookmarkStart w:id="3299" w:name="__Fieldmark__4468_2049629825"/>
      <w:bookmarkStart w:id="3300" w:name="__Fieldmark__4338_687217606"/>
      <w:bookmarkStart w:id="3301" w:name="__Fieldmark__4208_2209115713"/>
      <w:bookmarkStart w:id="3302" w:name="__Fieldmark__4080_1105856583"/>
      <w:bookmarkStart w:id="3303" w:name="__Fieldmark__3947_1929513578"/>
      <w:bookmarkStart w:id="3304" w:name="__Fieldmark__3817_739104655"/>
      <w:bookmarkStart w:id="3305" w:name="__Fieldmark__3682_462321902"/>
      <w:bookmarkStart w:id="3306" w:name="__Fieldmark__3545_948816634"/>
      <w:bookmarkStart w:id="3307" w:name="__Fieldmark__3410_2312622389"/>
      <w:bookmarkStart w:id="3308" w:name="__Fieldmark__3270_2161409428"/>
      <w:bookmarkStart w:id="3309" w:name="__Fieldmark__3129_188299688"/>
      <w:bookmarkStart w:id="3310" w:name="__Fieldmark__2987_1216455718"/>
      <w:bookmarkStart w:id="3311" w:name="__Fieldmark__2845_649753871"/>
      <w:bookmarkStart w:id="3312" w:name="__Fieldmark__2709_2534479100"/>
      <w:bookmarkStart w:id="3313" w:name="__Fieldmark__2564_1692434574"/>
      <w:bookmarkStart w:id="3314" w:name="__Fieldmark__2421_148202576"/>
      <w:bookmarkStart w:id="3315" w:name="__Fieldmark__3850_2994147849"/>
      <w:bookmarkStart w:id="3316" w:name="__Fieldmark__2134_3231691474"/>
      <w:bookmarkStart w:id="3317" w:name="__Fieldmark__1990_3149341642"/>
      <w:bookmarkStart w:id="3318" w:name="__Fieldmark__1846_4213078475"/>
      <w:bookmarkStart w:id="3319" w:name="__Fieldmark__1702_4019975519"/>
      <w:bookmarkStart w:id="3320" w:name="__Fieldmark__1564_3852820974"/>
      <w:bookmarkStart w:id="3321" w:name="__Fieldmark__1281_3265051427"/>
      <w:bookmarkStart w:id="3322" w:name="__Fieldmark__994_3470823330"/>
      <w:bookmarkStart w:id="3323" w:name="__Fieldmark__3104_2304565098"/>
      <w:bookmarkStart w:id="3324" w:name="__Fieldmark__1194_2304565098"/>
      <w:bookmarkStart w:id="3325" w:name="__Fieldmark__854_2630548144"/>
      <w:bookmarkStart w:id="3326" w:name="__Fieldmark__1138_837005789"/>
      <w:bookmarkStart w:id="3327" w:name="__Fieldmark__1423_3917936936"/>
      <w:bookmarkStart w:id="3328" w:name="__Fieldmark__8398_3310317172"/>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r>
        <w:rPr>
          <w:rFonts w:cstheme="minorHAnsi"/>
        </w:rPr>
        <w:t>. This large difference has been difficult to reconcile but may be related in partto differences in the forsterite content and/or the calibrations used to determine H</w:t>
      </w:r>
      <w:r>
        <w:rPr>
          <w:rFonts w:cstheme="minorHAnsi"/>
          <w:vertAlign w:val="superscript"/>
        </w:rPr>
        <w:t>+</w:t>
      </w:r>
      <w:r>
        <w:rPr>
          <w:rFonts w:cstheme="minorHAnsi"/>
        </w:rPr>
        <w:t xml:space="preserve"> concentrations from FTIR spectra in the two studies. The accepted values for the PV rate (Demouchy and Mackwell 2006) fit our data reasonably well if we assume a final solubility of 150 ppm H</w:t>
      </w:r>
      <w:r>
        <w:rPr>
          <w:rFonts w:cstheme="minorHAnsi"/>
          <w:vertAlign w:val="subscript"/>
        </w:rPr>
        <w:t>2</w:t>
      </w:r>
      <w:r>
        <w:rPr>
          <w:rFonts w:cstheme="minorHAnsi"/>
        </w:rPr>
        <w:t>O, which is possible, particularly given the still large uncertainties in the solubility of H</w:t>
      </w:r>
      <w:r>
        <w:rPr>
          <w:rFonts w:cstheme="minorHAnsi"/>
          <w:vertAlign w:val="superscript"/>
        </w:rPr>
        <w:t>+</w:t>
      </w:r>
      <w:r>
        <w:rPr>
          <w:rFonts w:cstheme="minorHAnsi"/>
        </w:rPr>
        <w:t xml:space="preserve"> in olivine </w:t>
      </w:r>
      <w:r>
        <w:fldChar w:fldCharType="begin"/>
      </w:r>
      <w:r>
        <w:instrText>ADDIN ZOTERO_ITEM CSL_CITATION {"citationID":"lU2dr3vj","properties":{"formattedCitation":"(Tollan et al. 2017:20; Zhao, Ginsberg, and Kohstedt 2004; Mosenfelder et al. 2006)","plainCitation":"(Tollan et al. 2017:20; Zhao, Ginsberg, and Kohstedt 2004; Mosenfelder et al. 2006)"},"citationItems":[{"id":2949,"uris":["http://zotero.org/users/3117169/items/A8P7HQIN"],"uri":["http://zotero.org/users/3117169/items/A8P7HQIN"],"itemData":{"id":2949,"type":"article-journal","title":"The responses of the four main substitution mechanisms of H in olivine to H 2 O activity at 1050 °C and 3 GPa","container-title":"Progress in Earth and Planetary Science","page":"14","volume":"4","issue":"1","source":"progearthplanetsci.springeropen.com","abstract":"The water solubility in olivine \n                  \n                    \n                  \n                  \n                    \n                      \n                        \n                          C\n                          \n                            \n                              H\n                              2\n                            \n                            O\n                          \n                        \n                      \n                    \n                  \n                  $$ \\left({C}_{{\\mathrm{H}}_2\\mathrm{O}}\\right) $$\n                 has been investigated at 1050 °C and 3 GPa as a function of water activity \n                  \n                    \n                  \n                  \n                    \n                      \n                        \n                          a\n                          \n                            \n                              H\n                              2\n                            \n                            O\n                          \n                        \n                      \n                    \n                  \n                  $$ \\left({a}_{{\\mathrm{H}}_2\\mathrm{O}}\\right) $$\n                 at subsolidus conditions in the piston-cylinder apparatus, with \n                  \n                    \n                  \n                  \n                    \n                      \n                        a\n                        \n                          \n                            H\n                            2\n                          \n                          O\n                        \n                      \n                    \n                  \n                  $$ {a}_{{\\mathrm{H}}_2\\mathrm{O}} $$\n                 varied using H2O–NaCl fluids. Four sets of experiments were conducted to constrain the effect of \n                  \n                    \n                  \n                  \n                    \n                      \n                        a\n                        \n                          \n                            H\n                            2\n                          \n                          O\n                        \n                      \n                    \n                  \n                  $$ {a}_{{\\mathrm{H}}_2\\mathrm{O}} $$\n                 on the four main substitution mechanisms. The experiments were designed to grow olivine in situ and thus achieve global equilibrium (G-type), as opposed to hydroxylating olivine with a pre-existing point-defect structure and impurity content (M-type). Olivine grains from the experiments were analysed with polarised and unpolarised FTIR spectroscopy, and where necessary, the spectra have been deconvoluted to quantify the contribution of each substitution mechanism. Olivine buffered with magnesiowüstite produced absorbance bands at high wavenumbers ranging from 3566 to 3612 cm−1. About 50% of the total absorbance was found parallel to the a-axis, 30% parallel to the b-axis and 20% parallel to the c-axis. The total absorbance and hence water concentration in olivine follows the relationship of \n                  \n                    \n                  \n                  \n                    \n                      \n                        C\n                        \n                          \n                            H\n                            2\n                          \n                          O\n                        \n                      \n                      ∝\n                      \n                        \n                          a\n                          \n                            \n                              H\n                              2\n                            \n                            O\n                          \n                        \n                        2\n                      \n                    \n                  \n                  $$ {C}_{{\\mathrm{H}}_2\\mathrm{O}}\\propto {a_{{\\mathrm{H}}_2\\mathrm{O}}}^2 $$\n                , indicating that the investigated defect must involve four H atoms substituting for one Si atom (labelled as [Si]). Forsterite buffered with enstatite produced an absorbance band exclusively aligned parallel the c-axis at 3160 cm−1. The band position, polarisation and observed \n                  \n                    \n                  \n                  \n                    \n                      \n                        C\n                        \n                          \n                            H\n                            2\n                          \n                          O\n                        \n                      \n                      ∝\n                      \n                        a\n                        \n                          \n                            H\n                            2\n                          \n                          O\n                        \n                      \n                    \n                  \n                  $$ {C}_{{\\mathrm{H}}_2\\mathrm{O}}\\propto {a}_{{\\mathrm{H}}_2\\mathrm{O}} $$\n                 are consistent with two H substituting for one Mg (labelled as [Mg]). Ti-doped, enstatite-buffered olivine displays absorption bands, and polarisation typical of Ti-clinohumite point defects where two H on the Si-site are charge-balanced by one Ti on a Mg-site (labelled as [Ti]). This is further supported by \n                  \n                    \n                  \n                  \n                    \n                      \n                        C\n                        \n                          \n                            H\n                            2\n                          \n                          O\n                        \n                      \n                      ∝\n                      \n                        a\n                        \n                          \n                            H\n                            2\n                          \n                          O\n                        \n                      \n                    \n                  \n                  $$ {C}_{{\\mathrm{H}}_2\\mathrm{O}}\\propto {a}_{{\\mathrm{H}}_2\\mathrm{O}} $$\n                 and a 1:1 relationship of molar H2O and TiO2 in these experiments. Sc-doped, enstatite-buffered experiments display a main absorption band at 3355 cm−1 with \n                  \n                    \n                  \n                  \n                    \n                      \n                        C\n                        \n                          \n                            H\n                            2\n                          \n                          O\n                        \n                      \n                      ∝\n                      \n                        \n                          a\n                          \n                            \n                              H\n                              2\n                            \n                            O\n                          \n                        \n                        0.5\n                      \n                    \n                  \n                  $$ {C}_{{\\mathrm{H}}_2\\mathrm{O}}\\propto {a_{{\\mathrm{H}}_2\\mathrm{O}}}^{0.5} $$\n                 and a positive correlation of Sc and H, indicating the coupled substitution of a trivalent cation plus a H for two Mg (labelled as [triv]). Our data demonstrate that extreme care has to be taken when inferences from experiments conducted at \n                  \n                    \n                  \n                  \n                    \n                      \n                        a\n                        \n                          \n                            H\n                            2\n                          \n                          O\n                        \n                      \n                      =\n                      1\n                    \n                  \n                  $$ {a}_{{\\mathrm{H}}_2\\mathrm{O}}=1 $$\n                 are applied to the mantle, where in most cases, a low \n                  \n                    \n                  \n                  \n                    \n                      \n                        a\n                        \n                          \n                            H\n                            2\n                          \n                          O\n                        \n                      \n                    \n                  \n                  $$ {a}_{{\\mathrm{H}}_2\\mathrm{O}} $$\n                 persists. In particular, the higher exponent of the [Si] substitution mechanism means that the contribution of this hydrous defect to total water content will decrease more rapidly with decreasing \n                  \n                    \n                  \n                  \n                    \n                      \n                        a\n                        \n                          \n                            H\n                            2\n                          \n                          O\n                        \n                      \n                    \n                  \n                  $$ {a}_{{\\mathrm{H}}_2\\mathrm{O}} $$\n                 than the contributions of the other substitution mechanisms. The experiments confirm previous results that the [Mg] mechanism holds an almost negligible amount of water under nearly all T-P-fO2-fH2O conditions that may be anticipated in nature. However, the small amounts of H2O we find in substituting by this mechanism are similar in the experiments on forsterite doped with either Sc or Ti to those in the undoped forsterite at equivalent \n                  \n                    \n                  \n                  \n                    \n                      \n                        a\n                        \n                          \n                            H\n                            2\n                          \n                          O\n                        \n                      \n                    \n                  \n                  $$ {a}_{{\\mathrm{H}}_2\\mathrm{O}} $$\n                 (all buffered by enstatite), confirming the assumption that, thermodynamically, \n                  \n                    \n                  \n                  \n                    \n                      \n                        C\n                        \n                          \n                            H\n                            2\n                          \n                          O\n                        \n                      \n                    \n                  \n                  $$ {C}_{{\\mathrm{H}}_2\\mathrm{O}} $$\n                 substituting by each mechanism does not depend on the water concentration that substitutes by other mechanisms.","DOI":"10.1186/s40645-017-0128-7","ISSN":"2197-4284","language":"En","author":[{"family":"Tollan","given":"Peter M. E."},{"family":"Smith","given":"Rachel"},{"family":"O’Neill","given":"Hugh St C."},{"family":"Hermann","given":"Jörg"}],"issued":{"date-parts":[["2017",5,9]]}},"locator":"20"},{"id":387,"uris":["http://zotero.org/users/3117169/items/4SGJ3MNM"],"uri":["http://zotero.org/users/3117169/items/4SGJ3MNM"],"itemData":{"id":387,"type":"article-journal","title":"Solubility of hydrogen in olivine: dependence on temperature and iron content","container-title":"Contributions to Mineralogy and Petrology","page":"155-161","volume":"147","issue":"2","archive_location":"WOS:000221169500003","abstract":"The solubility of hydrogen in Mg-Fe olivines as a function of temperature and iron concentration was investigated by hydrothermally annealing single crystals of synthetic forsterite and San Carlos olivine. Experiments were performed at temperatures between 1,273 and 1,573 K on samples with compositions between Fa(0) and Fa(16.9) under a confining pressure of 300 MPa in a gas-medium apparatus with oxygen fugacity, f(O2), buffered by the Ni:NiO solid-state reaction and silica activity, a(SiO2), buffered by the presence of enstatite. Hydroxyl concentrations were determined from infrared spectra obtained from polished thin sections in crack-free regions less than or equal to50 mum in diameter. Hydroxyl solubility increases systematically with increasing temperature and with increasing iron content. Combined with published results on the dependence of hydroxyl solubility on water fugacity and pressure, the present results can be summarized by the relation C(OH) = Af(H2O)(1) exp[-(DeltaE({})(0) + PDeltaV({})(0))/RT] exp (alphaX(Fa)/RT) with A = 90 +/- 10 H/10(6)Si/MPa, alpha = 97 +/- 4 kJ/mol, DeltaE({})(0) = 50 +/- 2 kJ/mol.. and DeltaV({})(0) = (10.0 +/- 0.1) x 10(-6) m(3)/mol. The subscript 11 indicates that hydroxyl ions are incorporated primarily as defect pairs, probably of the type {(OH)(O)(.) - V(Me)(\") - (OH)(O)(.)}(Me)(x). Under similar thermodynamic conditions, the water content in olivine in the martian mantle and in olivine from gabbros may be as much as 5 to 25 times larger than in the less iron-rich olivine dominant in Earth's mantle.","DOI":"10.1007/s00410-003-0524-4","ISSN":"0010-7999","shortTitle":"Solubility of hydrogen in olivine: dependence on temperature and iron content","journalAbbreviation":"Contrib. Mineral. Petrol.","language":"English","author":[{"family":"Zhao","given":"Y. H."},{"family":"Ginsberg","given":"S. B."},{"family":"Kohstedt","given":"D. L."}],"issued":{"date-parts":[["2004",4]]}}},{"id":833,"uris":["http://zotero.org/users/3117169/items/DGUI43FT"],"uri":["http://zotero.org/users/3117169/items/DGUI43FT"],"itemData":{"id":833,"type":"article-journal","title":"Hydrogen incorporation in olivine from 2-12 GPa","container-title":"American Mineralogist","page":"285-294","volume":"91","issue":"2-3","archive_location":"WOS:000235472000007","abstract":"We performed new experiments oil incorporation of hydrogen in olivine at high pressures (2-12 GPa) and temperatures (1000-1300 degrees C). OH concentrations were calculated using the Bell et al. (2003) calibration applied to principal-axis infrared absorption spectra synthesized from polarized measurements oil randomly oriented grains. Starting materials for the experiments included both fine-grained powders and larger single crystals. Hydrogen was incorporated during grain growth in the Former case and by volume diffusion in the latter. The spectra of Fe-bearing olivines exhibit similar structure regardless of the starting material, and are dominated by bands in the wavenumber range from about 3500 to 3650 cm(-1). We do not observe bands at 3525 and 3573 cm(-1), which are predominant in many natural olivines as well as olivines annealed in experiments at lower pressures, and are attributed to humite-related defects. Furthermore, bands between 3300 and 3400 cm(-1), attributed to high silica activity or high oxygen fugacity, Lire weak or non-existent. Our measurements indicate that OH solubility in Fe-bearing olivine is 2.5-4 times higher than that measured by Kohlstedt et al. (1996). Although this is largely due to the use of a new calibration in our study, correction of previous Values is not straightforward. In the pure Mg-system, in contrast to Fe-bearing olivine, order-of-magnitude apparent differences in OH solubility can be obtained using different experimental procedures. This raises questions about attainment of equilibrium in experimental studies of hydrogen incorporation ill nominally anhydrous minerals, particularly when crystals arc grown from a hydrous melt.","DOI":"10.2138/am.2006.1943","ISSN":"0003-004X","shortTitle":"Hydrogen incorporation in olivine from 2-12 GPa","journalAbbreviation":"Am. Miner.","language":"English","author":[{"family":"Mosenfelder","given":"J. L."},{"family":"Deligne","given":"N. I."},{"family":"Asimow","given":"P. D."},{"family":"Rossman","given":"G. R."}],"issued":{"date-parts":[["2006",2]]}}}],"schema":"https://github.com/citation-style-language/schema/raw/master/csl-citation.json"}</w:instrText>
      </w:r>
      <w:r>
        <w:fldChar w:fldCharType="separate"/>
      </w:r>
      <w:bookmarkStart w:id="3329" w:name="__Fieldmark__11112_208418766"/>
      <w:r>
        <w:rPr>
          <w:rFonts w:cstheme="minorHAnsi"/>
        </w:rPr>
        <w:t>(</w:t>
      </w:r>
      <w:bookmarkStart w:id="3330" w:name="__Fieldmark__9831_2403155824"/>
      <w:r>
        <w:rPr>
          <w:rFonts w:cstheme="minorHAnsi"/>
        </w:rPr>
        <w:t>T</w:t>
      </w:r>
      <w:bookmarkStart w:id="3331" w:name="__Fieldmark__9443_545160095"/>
      <w:r>
        <w:rPr>
          <w:rFonts w:cstheme="minorHAnsi"/>
        </w:rPr>
        <w:t>o</w:t>
      </w:r>
      <w:bookmarkStart w:id="3332" w:name="__Fieldmark__9179_1417665735"/>
      <w:r>
        <w:rPr>
          <w:rFonts w:cstheme="minorHAnsi"/>
        </w:rPr>
        <w:t>llan et al. 2017:20; Zhao, Ginsberg, and Kohstedt 2004; Mosenfelder et al. 2006)</w:t>
      </w:r>
      <w:r>
        <w:fldChar w:fldCharType="end"/>
      </w:r>
      <w:bookmarkStart w:id="3333" w:name="__Fieldmark__9055_2505137388"/>
      <w:bookmarkStart w:id="3334" w:name="__Fieldmark__7411_1561598236"/>
      <w:bookmarkStart w:id="3335" w:name="__Fieldmark__7048_2280461051"/>
      <w:bookmarkStart w:id="3336" w:name="__Fieldmark__6578_908293503"/>
      <w:bookmarkStart w:id="3337" w:name="__Fieldmark__12893_1777031281"/>
      <w:bookmarkStart w:id="3338" w:name="__Fieldmark__5633_2048093008"/>
      <w:bookmarkStart w:id="3339" w:name="__Fieldmark__5235_527255555"/>
      <w:bookmarkStart w:id="3340" w:name="__Fieldmark__5105_3642959469"/>
      <w:bookmarkStart w:id="3341" w:name="__Fieldmark__4722_2362112943"/>
      <w:bookmarkStart w:id="3342" w:name="__Fieldmark__4588_2049629825"/>
      <w:bookmarkStart w:id="3343" w:name="__Fieldmark__4454_687217606"/>
      <w:bookmarkStart w:id="3344" w:name="__Fieldmark__4320_2209115713"/>
      <w:bookmarkStart w:id="3345" w:name="__Fieldmark__4188_1105856583"/>
      <w:bookmarkStart w:id="3346" w:name="__Fieldmark__4051_1929513578"/>
      <w:bookmarkStart w:id="3347" w:name="__Fieldmark__3917_739104655"/>
      <w:bookmarkStart w:id="3348" w:name="__Fieldmark__3778_462321902"/>
      <w:bookmarkStart w:id="3349" w:name="__Fieldmark__3637_948816634"/>
      <w:bookmarkStart w:id="3350" w:name="__Fieldmark__3498_2312622389"/>
      <w:bookmarkStart w:id="3351" w:name="__Fieldmark__3354_2161409428"/>
      <w:bookmarkStart w:id="3352" w:name="__Fieldmark__3209_188299688"/>
      <w:bookmarkStart w:id="3353" w:name="__Fieldmark__3063_1216455718"/>
      <w:bookmarkStart w:id="3354" w:name="__Fieldmark__2917_649753871"/>
      <w:bookmarkStart w:id="3355" w:name="__Fieldmark__2777_2534479100"/>
      <w:bookmarkStart w:id="3356" w:name="__Fieldmark__2628_1692434574"/>
      <w:bookmarkStart w:id="3357" w:name="__Fieldmark__2481_148202576"/>
      <w:bookmarkStart w:id="3358" w:name="__Fieldmark__3906_2994147849"/>
      <w:bookmarkStart w:id="3359" w:name="__Fieldmark__2186_3231691474"/>
      <w:bookmarkStart w:id="3360" w:name="__Fieldmark__2038_3149341642"/>
      <w:bookmarkStart w:id="3361" w:name="__Fieldmark__1890_4213078475"/>
      <w:bookmarkStart w:id="3362" w:name="__Fieldmark__1742_4019975519"/>
      <w:bookmarkStart w:id="3363" w:name="__Fieldmark__1600_3852820974"/>
      <w:bookmarkStart w:id="3364" w:name="__Fieldmark__1455_3917936936"/>
      <w:bookmarkStart w:id="3365" w:name="__Fieldmark__1309_3265051427"/>
      <w:bookmarkStart w:id="3366" w:name="__Fieldmark__1162_837005789"/>
      <w:bookmarkStart w:id="3367" w:name="__Fieldmark__1014_3470823330"/>
      <w:bookmarkStart w:id="3368" w:name="__Fieldmark__874_2630548144"/>
      <w:bookmarkStart w:id="3369" w:name="__Fieldmark__3116_2304565098"/>
      <w:bookmarkStart w:id="3370" w:name="__Fieldmark__1217_2304565098"/>
      <w:bookmarkStart w:id="3371" w:name="__Fieldmark__8529_3310317172"/>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r>
        <w:rPr>
          <w:rFonts w:cstheme="minorHAnsi"/>
        </w:rPr>
        <w:t>. Figure 5 shows the best fit to our whole-block SC1-7 data that assumes a final concentration equal to the maximum observed concentration of 58 ppm H</w:t>
      </w:r>
      <w:r>
        <w:rPr>
          <w:rFonts w:cstheme="minorHAnsi"/>
          <w:vertAlign w:val="subscript"/>
        </w:rPr>
        <w:t>2</w:t>
      </w:r>
      <w:r>
        <w:rPr>
          <w:rFonts w:cstheme="minorHAnsi"/>
        </w:rPr>
        <w:t xml:space="preserve">O. This fit requires higher diffusivities than </w:t>
      </w:r>
      <w:del w:id="3372" w:author="Terry Plank" w:date="2017-11-28T16:59:00Z">
        <w:r w:rsidDel="00F76285">
          <w:rPr>
            <w:rFonts w:cstheme="minorHAnsi"/>
          </w:rPr>
          <w:delText xml:space="preserve">the </w:delText>
        </w:r>
      </w:del>
      <w:ins w:id="3373" w:author="Terry Plank" w:date="2017-11-28T16:59:00Z">
        <w:r w:rsidR="00F76285">
          <w:rPr>
            <w:rFonts w:cstheme="minorHAnsi"/>
          </w:rPr>
          <w:t xml:space="preserve">Demouchy and Mackwell’s (2006) </w:t>
        </w:r>
      </w:ins>
      <w:r>
        <w:rPr>
          <w:rFonts w:cstheme="minorHAnsi"/>
        </w:rPr>
        <w:t xml:space="preserve">PV diffusivities, particularly || </w:t>
      </w:r>
      <w:r>
        <w:rPr>
          <w:rFonts w:cstheme="minorHAnsi"/>
          <w:i/>
          <w:iCs/>
        </w:rPr>
        <w:t>b</w:t>
      </w:r>
      <w:r>
        <w:rPr>
          <w:rFonts w:cstheme="minorHAnsi"/>
        </w:rPr>
        <w:t xml:space="preserve">. Diffusivities higher along </w:t>
      </w:r>
      <w:r>
        <w:rPr>
          <w:rFonts w:cstheme="minorHAnsi"/>
          <w:i/>
          <w:iCs/>
        </w:rPr>
        <w:t>b</w:t>
      </w:r>
      <w:r>
        <w:rPr>
          <w:rFonts w:cstheme="minorHAnsi"/>
        </w:rPr>
        <w:t xml:space="preserve"> than </w:t>
      </w:r>
      <w:r>
        <w:rPr>
          <w:rFonts w:cstheme="minorHAnsi"/>
          <w:i/>
          <w:iCs/>
        </w:rPr>
        <w:t>c</w:t>
      </w:r>
      <w:r>
        <w:rPr>
          <w:rFonts w:cstheme="minorHAnsi"/>
        </w:rPr>
        <w:t xml:space="preserve"> are unexpected but not entirely without precedent </w:t>
      </w:r>
      <w:r>
        <w:fldChar w:fldCharType="begin"/>
      </w:r>
      <w:r>
        <w:instrText>ADDIN ZOTERO_ITEM CSL_CITATION {"citationID":"aphv8fsreh","properties":{"custom":"(e.g., Demouchy et al. 2016; Demouchy and Mackwell 2003)","formattedCitation":"(e.g., Demouchy et al. 2016; Demouchy and Mackwell 2003)","plainCitation":"(e.g., Demouchy et al. 2016; Demouchy and Mackwell 2003)"},"citationItems":[{"id":2884,"uris":["http://zotero.org/users/3117169/items/PM2ERSPV"],"uri":["http://zotero.org/users/3117169/items/PM2ERSPV"],"itemData":{"id":2884,"type":"article-journal","title":"Diffusivity of hydrogen in iron-bearing olivine at 3 GPa","container-title":"Physics of the Earth and Planetary Interiors","page":"1-13","volume":"260","abstract":"Abstract\nThe kinetics of hydrogenation of dry iron-bearing olivine single crystals was determined by performing hydration experiments under hydrothermal conditions at high pressure. The experiments were performed in a multi-anvil press at 3 GPa, for a temperature range between 900 and 1200 °C and for various durations. The oxygen fugacity was buffered along Ni-NiO joint. Polarized Fourier transform infrared spectroscopy and recent empirical calibration were used to quantify the hydroxyl distributions in the samples along crystallographic axes after the experiments. The chemical diffusion coefficients are similar (barely slower) than in olivine hydrated at lower pressure (0.2 and 0.3 GPa) for the same diffusion mechanism. Under the given experimental conditions, the anisotropy of diffusion is the same as for proton-vacancy mechanism, with diffusion along the [0 0 1] axis faster than along the [1 0 0]. However, the anisotropy at 3 GPa is weaker compared to measurements at lower pressures and the analysis of concentration profiles using 3D models shows that an isotropic solution could also be relevant. Fits of the diffusion data to an Arrhenius law yield activation energies for the slightly faster [0 0 1] axis of the crystallographic axes around 198 ± 5 kJ mol−1, a value only slightly lower than the results from previous experimental studies for natural iron-bearing olivine hydrogenated at lower confining pressure. At 3 GPa, hydrogenation can be well approximated by a single mechanism controlled by coupled diffusion of protons and octahedral vacancies (di- and tri-valent ions). The diffusion rates are fast enough to alter hydrogen concentration within olivine in xenoliths ascending from the mantle or experiencing hydrogen-rich metasomatism events, but too slow to permit complete homogenization of hydrogen in olivine-rich rocks at kilometer scale in less than one My.","DOI":"10.1016/j.pepi.2016.08.005","ISSN":"0031-9201","journalAbbreviation":"Physics of the Earth and Planetary Interiors","author":[{"family":"Demouchy","given":"Sylvie"},{"family":"Thoraval","given":"Catherine"},{"family":"Bolfan-Casanova","given":"Nathalie"},{"family":"Manthilake","given":"Geeth"}],"issued":{"date-parts":[["2016",11]]}},"label":"page"},{"id":1772,"uris":["http://zotero.org/users/3117169/items/XRFQ5IHF"],"uri":["http://zotero.org/users/3117169/items/XRFQ5IHF"],"itemData":{"id":1772,"type":"article-journal","title":"Water diffusion in synthetic iron-free forsterite","container-title":"Physics and Chemistry of Minerals","page":"486-494","volume":"30","issue":"8","archive_location":"WOS:000185964900006","abstract":"The kinetics of hydrogenation of dry synthetic forsterite single crystals was determined by performing experiments under hydrothermal conditions. The experiments were performed at 1.5 GPa, 1000 degreesC for 3 h in a piston-cylinder apparatus, or at 0.2 GPa, 900-1110 degreesC, for 3-20 h in TZM cold-seal vessels. The oxygen fugacity was buffered using Fe-FeO or Ni-NiO powders. Polarized Fourier transform infrared spectroscopy was utilized to quantify the hydroxyl distributions in the samples after the experiments. Hydrogenation rates were measured parallel to the three crystallographic axes from profiles of water content as a function of position in the samples. The chemical diffusion coefficients are marginally slower than in natural iron-bearing olivine for the same diffusion process, but the anisotropy of diffusion is the same, with the [001] axis the fastest direction of diffusion and [100] the slowest. Fits of the diffusion data to an Arrhenius law yield similar activation energies for each of the crystallographic axes; a global fit to all the diffusion data gave 211 +/- 18 kJ mol(-1), in reasonable agreement with the previous results for natural olivine. Thus hydrogenation most likely occurs by coupled diffusion of protons and octahedrally coordinated metal vacancies. The diffusion rates are fast enough to modify water contents within xenoliths ascending from the mantle, but probably too slow to permit a total equilibration of forsterite or olivine crystals.","DOI":"10.1007/s00269-003-0342-2","ISSN":"0342-1791","shortTitle":"Water diffusion in synthetic iron-free forsterite","journalAbbreviation":"Phys. Chem. Miner.","language":"English","author":[{"family":"Demouchy","given":"S."},{"family":"Mackwell","given":"S."}],"issued":{"date-parts":[["2003",9]]}},"label":"page"}],"schema":"https://github.com/citation-style-language/schema/raw/master/csl-citation.json"}</w:instrText>
      </w:r>
      <w:r>
        <w:fldChar w:fldCharType="separate"/>
      </w:r>
      <w:bookmarkStart w:id="3374" w:name="__Fieldmark__11252_208418766"/>
      <w:r>
        <w:rPr>
          <w:rFonts w:cstheme="minorHAnsi"/>
        </w:rPr>
        <w:t>(</w:t>
      </w:r>
      <w:bookmarkStart w:id="3375" w:name="__Fieldmark__9973_2403155824"/>
      <w:r>
        <w:rPr>
          <w:rFonts w:cstheme="minorHAnsi"/>
        </w:rPr>
        <w:t>e</w:t>
      </w:r>
      <w:bookmarkStart w:id="3376" w:name="__Fieldmark__9581_545160095"/>
      <w:r>
        <w:rPr>
          <w:rFonts w:cstheme="minorHAnsi"/>
        </w:rPr>
        <w:t>.</w:t>
      </w:r>
      <w:bookmarkStart w:id="3377" w:name="__Fieldmark__9312_1417665735"/>
      <w:r>
        <w:rPr>
          <w:rFonts w:cstheme="minorHAnsi"/>
        </w:rPr>
        <w:t>g., Demouchy et al. 2016; Demouchy and Mackwell 2003) and not well constrained</w:t>
      </w:r>
      <w:ins w:id="3378" w:author="Terry Plank" w:date="2017-11-28T16:59:00Z">
        <w:r w:rsidR="00F76285">
          <w:rPr>
            <w:rFonts w:cstheme="minorHAnsi"/>
          </w:rPr>
          <w:t xml:space="preserve"> </w:t>
        </w:r>
      </w:ins>
      <w:ins w:id="3379" w:author="Terry Plank" w:date="2017-11-28T17:00:00Z">
        <w:r w:rsidR="00F76285">
          <w:rPr>
            <w:rFonts w:cstheme="minorHAnsi"/>
          </w:rPr>
          <w:t>here</w:t>
        </w:r>
      </w:ins>
      <w:r>
        <w:rPr>
          <w:rFonts w:cstheme="minorHAnsi"/>
        </w:rPr>
        <w:t xml:space="preserve"> by three interior points</w:t>
      </w:r>
      <w:r>
        <w:fldChar w:fldCharType="end"/>
      </w:r>
      <w:bookmarkStart w:id="3380" w:name="__Fieldmark__7710_1561598236"/>
      <w:bookmarkStart w:id="3381" w:name="__Fieldmark__9257_2505137388"/>
      <w:bookmarkStart w:id="3382" w:name="__Fieldmark__7563_1561598236"/>
      <w:bookmarkStart w:id="3383" w:name="__Fieldmark__7196_2280461051"/>
      <w:bookmarkStart w:id="3384" w:name="__Fieldmark__6722_908293503"/>
      <w:bookmarkStart w:id="3385" w:name="__Fieldmark__13033_1777031281"/>
      <w:bookmarkStart w:id="3386" w:name="__Fieldmark__5766_2048093008"/>
      <w:bookmarkStart w:id="3387" w:name="__Fieldmark__5364_527255555"/>
      <w:bookmarkStart w:id="3388" w:name="__Fieldmark__5230_3642959469"/>
      <w:bookmarkStart w:id="3389" w:name="__Fieldmark__4843_2362112943"/>
      <w:bookmarkStart w:id="3390" w:name="__Fieldmark__4705_2049629825"/>
      <w:bookmarkStart w:id="3391" w:name="__Fieldmark__4567_687217606"/>
      <w:bookmarkStart w:id="3392" w:name="__Fieldmark__4429_2209115713"/>
      <w:bookmarkStart w:id="3393" w:name="__Fieldmark__4293_1105856583"/>
      <w:bookmarkStart w:id="3394" w:name="__Fieldmark__4152_1929513578"/>
      <w:bookmarkStart w:id="3395" w:name="__Fieldmark__4014_739104655"/>
      <w:bookmarkStart w:id="3396" w:name="__Fieldmark__3871_462321902"/>
      <w:bookmarkStart w:id="3397" w:name="__Fieldmark__3726_948816634"/>
      <w:bookmarkStart w:id="3398" w:name="__Fieldmark__3583_2312622389"/>
      <w:bookmarkStart w:id="3399" w:name="__Fieldmark__3435_2161409428"/>
      <w:bookmarkStart w:id="3400" w:name="__Fieldmark__3286_188299688"/>
      <w:bookmarkStart w:id="3401" w:name="__Fieldmark__3136_1216455718"/>
      <w:bookmarkStart w:id="3402" w:name="__Fieldmark__2986_649753871"/>
      <w:bookmarkStart w:id="3403" w:name="__Fieldmark__2842_2534479100"/>
      <w:bookmarkStart w:id="3404" w:name="__Fieldmark__2691_1692434574"/>
      <w:bookmarkStart w:id="3405" w:name="__Fieldmark__2538_148202576"/>
      <w:bookmarkStart w:id="3406" w:name="__Fieldmark__3959_2994147849"/>
      <w:bookmarkStart w:id="3407" w:name="__Fieldmark__2235_3231691474"/>
      <w:bookmarkStart w:id="3408" w:name="__Fieldmark__2083_3149341642"/>
      <w:bookmarkStart w:id="3409" w:name="__Fieldmark__1931_4213078475"/>
      <w:bookmarkStart w:id="3410" w:name="__Fieldmark__1779_4019975519"/>
      <w:bookmarkStart w:id="3411" w:name="__Fieldmark__1636_3852820974"/>
      <w:bookmarkStart w:id="3412" w:name="__Fieldmark__1487_3917936936"/>
      <w:bookmarkStart w:id="3413" w:name="__Fieldmark__1337_3265051427"/>
      <w:bookmarkStart w:id="3414" w:name="__Fieldmark__1186_837005789"/>
      <w:bookmarkStart w:id="3415" w:name="__Fieldmark__1034_3470823330"/>
      <w:bookmarkStart w:id="3416" w:name="__Fieldmark__890_2630548144"/>
      <w:bookmarkStart w:id="3417" w:name="__Fieldmark__3128_2304565098"/>
      <w:bookmarkStart w:id="3418" w:name="__Fieldmark__1240_2304565098"/>
      <w:bookmarkStart w:id="3419" w:name="__Fieldmark__8656_3310317172"/>
      <w:bookmarkEnd w:id="3374"/>
      <w:bookmarkEnd w:id="3375"/>
      <w:bookmarkEnd w:id="3376"/>
      <w:bookmarkEnd w:id="3377"/>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r>
        <w:rPr>
          <w:rFonts w:cstheme="minorHAnsi"/>
        </w:rPr>
        <w:t xml:space="preserve">.  </w:t>
      </w:r>
      <w:r>
        <w:fldChar w:fldCharType="begin"/>
      </w:r>
      <w:bookmarkStart w:id="3420" w:name="__Fieldmark__11387_208418766"/>
      <w:bookmarkEnd w:id="3420"/>
      <w:r>
        <w:fldChar w:fldCharType="end"/>
      </w:r>
    </w:p>
    <w:p w14:paraId="6D2D5A22" w14:textId="77777777" w:rsidR="00F6765F" w:rsidRDefault="00BE06EE">
      <w:pPr>
        <w:pStyle w:val="Heading2"/>
      </w:pPr>
      <w:r>
        <w:t>Dehydration</w:t>
      </w:r>
    </w:p>
    <w:p w14:paraId="7FE7AE01" w14:textId="77777777" w:rsidR="00F6765F" w:rsidRDefault="00BE06EE">
      <w:r>
        <w:t>SC1-2 and Kiki, two homogeneous blocks of olivine with similar initial starting H</w:t>
      </w:r>
      <w:r>
        <w:rPr>
          <w:vertAlign w:val="superscript"/>
        </w:rPr>
        <w:t>+</w:t>
      </w:r>
      <w:r>
        <w:t xml:space="preserve"> concentrations but very different histories, compositions, and distributions of H</w:t>
      </w:r>
      <w:r>
        <w:rPr>
          <w:vertAlign w:val="superscript"/>
        </w:rPr>
        <w:t>+</w:t>
      </w:r>
      <w:r>
        <w:t xml:space="preserve">, were sequentially dehydrated in a gas-mixing furnace (Figure 6). The choice of baseline is well known as a major source of error in FTIR analyses, and associated errors in the resulting peak heights and areas may be as high as 30%, consistent across profiles. All profiles were normalized to a relatively homogeneous starting profile. While this error due to baseline selection is very large, it is a consistent offset for all estimates that is mostly eliminated by dividing by the initial values, which contain the same systemic error related to baseline choice.   </w:t>
      </w:r>
    </w:p>
    <w:p w14:paraId="760B4CAE" w14:textId="4585E1D3" w:rsidR="00F6765F" w:rsidRDefault="00BE06EE">
      <w:r>
        <w:lastRenderedPageBreak/>
        <w:t>P</w:t>
      </w:r>
      <w:r>
        <w:rPr>
          <w:rFonts w:cstheme="minorHAnsi"/>
        </w:rPr>
        <w:t>ath-integrated 3-dimensional diffusion modeling was then performed on each profile to estimate the rate of H</w:t>
      </w:r>
      <w:r>
        <w:rPr>
          <w:rFonts w:cstheme="minorHAnsi"/>
          <w:vertAlign w:val="superscript"/>
        </w:rPr>
        <w:t>+</w:t>
      </w:r>
      <w:r>
        <w:rPr>
          <w:rFonts w:cstheme="minorHAnsi"/>
        </w:rPr>
        <w:t xml:space="preserve"> movement after each heating step and associated errors (see Supplemental PDF). These efforts are described in more detail for each sample in the sections below.</w:t>
      </w:r>
      <w:r>
        <w:t xml:space="preserve"> </w:t>
      </w:r>
      <w:del w:id="3421" w:author="Terry Plank" w:date="2017-11-28T17:00:00Z">
        <w:r w:rsidDel="00DE1B3E">
          <w:delText xml:space="preserve">Much </w:delText>
        </w:r>
      </w:del>
      <w:ins w:id="3422" w:author="Terry Plank" w:date="2017-11-28T17:00:00Z">
        <w:r w:rsidR="00DE1B3E">
          <w:t xml:space="preserve">Most </w:t>
        </w:r>
      </w:ins>
      <w:r>
        <w:t>of the resulting diffusivities (see Supplemental Table) show H</w:t>
      </w:r>
      <w:r>
        <w:rPr>
          <w:vertAlign w:val="superscript"/>
        </w:rPr>
        <w:t>+</w:t>
      </w:r>
      <w:r>
        <w:t xml:space="preserve"> loss rates that are </w:t>
      </w:r>
      <w:r>
        <w:rPr>
          <w:i/>
        </w:rPr>
        <w:t>intermediate</w:t>
      </w:r>
      <w:r>
        <w:t xml:space="preserve"> between the PP and PV rates. </w:t>
      </w:r>
    </w:p>
    <w:p w14:paraId="2A8993D7" w14:textId="77777777" w:rsidR="00F6765F" w:rsidRDefault="00BE06EE">
      <w:pPr>
        <w:pStyle w:val="Heading3"/>
      </w:pPr>
      <w:r>
        <w:t>Dehydration of San Carlos olivine</w:t>
      </w:r>
    </w:p>
    <w:p w14:paraId="7AF976D8" w14:textId="7F0E90C6" w:rsidR="00F6765F" w:rsidRDefault="00BE06EE">
      <w:r>
        <w:t>We determined H</w:t>
      </w:r>
      <w:r>
        <w:rPr>
          <w:vertAlign w:val="superscript"/>
        </w:rPr>
        <w:t>+</w:t>
      </w:r>
      <w:r>
        <w:t xml:space="preserve"> loss curves and diffusivities for bulk H</w:t>
      </w:r>
      <w:r>
        <w:rPr>
          <w:vertAlign w:val="superscript"/>
        </w:rPr>
        <w:t>+</w:t>
      </w:r>
      <w:r>
        <w:t>, [Si-Fe</w:t>
      </w:r>
      <w:r>
        <w:rPr>
          <w:vertAlign w:val="superscript"/>
        </w:rPr>
        <w:t>2+</w:t>
      </w:r>
      <w:r>
        <w:t>] at 3600 cm</w:t>
      </w:r>
      <w:r>
        <w:rPr>
          <w:vertAlign w:val="superscript"/>
        </w:rPr>
        <w:t>-1</w:t>
      </w:r>
      <w:r>
        <w:t xml:space="preserve">, and [Ti-3525] in San Carlos SC1-2.  All spectra, baselines, profile data, and best-fit curves are provided in the Supplemental PDF. Selected profile data are shown in comparison with expected </w:t>
      </w:r>
      <w:del w:id="3423" w:author="Terry Plank" w:date="2017-11-28T17:00:00Z">
        <w:r w:rsidDel="00D62041">
          <w:delText>proton-polaron</w:delText>
        </w:r>
      </w:del>
      <w:ins w:id="3424" w:author="Terry Plank" w:date="2017-11-28T17:00:00Z">
        <w:r w:rsidR="00D62041">
          <w:t>PP</w:t>
        </w:r>
      </w:ins>
      <w:r>
        <w:t xml:space="preserve"> rate profiles in Figure 7, and all estimated diffusivities are shown as a function of heating time in Figure 8. </w:t>
      </w:r>
    </w:p>
    <w:p w14:paraId="4F513135" w14:textId="77777777" w:rsidR="00F6765F" w:rsidRDefault="00BE06EE">
      <w:r>
        <w:t>The height of the [Si-Fe</w:t>
      </w:r>
      <w:r>
        <w:rPr>
          <w:vertAlign w:val="superscript"/>
        </w:rPr>
        <w:t>2+</w:t>
      </w:r>
      <w:r>
        <w:t>] peak clearly decreases more slowly than the rest of the peaks and did not decrease in height during the first 5 heating steps at 800°C. After 43 hours, when the large majority of the initial H</w:t>
      </w:r>
      <w:r>
        <w:rPr>
          <w:vertAlign w:val="superscript"/>
        </w:rPr>
        <w:t>+</w:t>
      </w:r>
      <w:r>
        <w:t xml:space="preserve"> had left the crystal and the bulk of the remaining H</w:t>
      </w:r>
      <w:r>
        <w:rPr>
          <w:vertAlign w:val="superscript"/>
        </w:rPr>
        <w:t>+</w:t>
      </w:r>
      <w:r>
        <w:t xml:space="preserve"> was present in the [Si-Fe</w:t>
      </w:r>
      <w:r>
        <w:rPr>
          <w:vertAlign w:val="superscript"/>
        </w:rPr>
        <w:t>2+</w:t>
      </w:r>
      <w:r>
        <w:t xml:space="preserve"> peak], clear H</w:t>
      </w:r>
      <w:r>
        <w:rPr>
          <w:vertAlign w:val="superscript"/>
        </w:rPr>
        <w:t>+</w:t>
      </w:r>
      <w:r>
        <w:t>-loss profiles could be observed for [Si-Fe</w:t>
      </w:r>
      <w:r>
        <w:rPr>
          <w:vertAlign w:val="superscript"/>
        </w:rPr>
        <w:t>2+</w:t>
      </w:r>
      <w:r>
        <w:t xml:space="preserve">], with apparent diffusivities that were relatively fast compared to the initial stages and with a fast direction || </w:t>
      </w:r>
      <w:r>
        <w:rPr>
          <w:i/>
          <w:iCs/>
        </w:rPr>
        <w:t>a</w:t>
      </w:r>
      <w:r>
        <w:t>. These [Si-Fe</w:t>
      </w:r>
      <w:r>
        <w:rPr>
          <w:vertAlign w:val="superscript"/>
        </w:rPr>
        <w:t>2+</w:t>
      </w:r>
      <w:r>
        <w:t>] loss profiles also differ from the majority of profiles observed in this study in that they did not decrease to zero near the edges, but rather to about 40% of the initial concentration, which was the final concentration used when modeling the diffusivities. Over the course of the final heating steps, the rate of [Si] movement increased noticeably, from 10</w:t>
      </w:r>
      <w:r>
        <w:rPr>
          <w:vertAlign w:val="superscript"/>
        </w:rPr>
        <w:t>-12.6</w:t>
      </w:r>
      <w:r>
        <w:t xml:space="preserve"> m</w:t>
      </w:r>
      <w:r>
        <w:rPr>
          <w:vertAlign w:val="superscript"/>
        </w:rPr>
        <w:t>2</w:t>
      </w:r>
      <w:r>
        <w:t>/s at 19 hours to 10</w:t>
      </w:r>
      <w:r>
        <w:rPr>
          <w:vertAlign w:val="superscript"/>
        </w:rPr>
        <w:t>-11.8</w:t>
      </w:r>
      <w:r>
        <w:t xml:space="preserve"> m</w:t>
      </w:r>
      <w:r>
        <w:rPr>
          <w:vertAlign w:val="superscript"/>
        </w:rPr>
        <w:t>2</w:t>
      </w:r>
      <w:r>
        <w:t xml:space="preserve">/s || </w:t>
      </w:r>
      <w:r>
        <w:rPr>
          <w:i/>
          <w:iCs/>
        </w:rPr>
        <w:t>a</w:t>
      </w:r>
      <w:r>
        <w:t xml:space="preserve"> at 68 hours.</w:t>
      </w:r>
    </w:p>
    <w:p w14:paraId="78D99817" w14:textId="77777777" w:rsidR="00F6765F" w:rsidRDefault="00BE06EE">
      <w:r>
        <w:t>While the decrease in the height of the [Si-Fe</w:t>
      </w:r>
      <w:r>
        <w:rPr>
          <w:vertAlign w:val="superscript"/>
        </w:rPr>
        <w:t>2+</w:t>
      </w:r>
      <w:r>
        <w:t>] peak accelerated during the experiment, the loss of H</w:t>
      </w:r>
      <w:r>
        <w:rPr>
          <w:vertAlign w:val="superscript"/>
        </w:rPr>
        <w:t>+</w:t>
      </w:r>
      <w:r>
        <w:t xml:space="preserve"> from the [Ti-3525] peak slowed down. To observe this decrease in H</w:t>
      </w:r>
      <w:r>
        <w:rPr>
          <w:vertAlign w:val="superscript"/>
        </w:rPr>
        <w:t>+</w:t>
      </w:r>
      <w:r>
        <w:t xml:space="preserve"> loss rate in the profile data, compare the close correspondence of the [Ti-3525] data with the expected PP rate curves at 7 hours with the large difference between the data and the PP curves at 19 hours (Figure 7D-F). The [Si-Fe</w:t>
      </w:r>
      <w:r>
        <w:rPr>
          <w:vertAlign w:val="superscript"/>
        </w:rPr>
        <w:t>2+</w:t>
      </w:r>
      <w:r>
        <w:t>] and [Ti-3525] diffusivities eventually come close to converging, but the [Ti-3525] peak diffusivity is always higher (Figure 8). Profiles for the other [Ti] peak and additional [Si] peaks in SC1-2 are not shown but behave similarly to [Ti-3525].</w:t>
      </w:r>
    </w:p>
    <w:p w14:paraId="4EACA264" w14:textId="77777777" w:rsidR="00F6765F" w:rsidRDefault="00BE06EE">
      <w:r>
        <w:t>The bulk H</w:t>
      </w:r>
      <w:r>
        <w:rPr>
          <w:vertAlign w:val="superscript"/>
        </w:rPr>
        <w:t>+</w:t>
      </w:r>
      <w:r>
        <w:t xml:space="preserve"> curves, which consist of a combination of peaks, the [Si] and [Ti] peaks, show apparent diffusivities that are intermediate between the final [Ti-3525] and [Si-Fe</w:t>
      </w:r>
      <w:r>
        <w:rPr>
          <w:vertAlign w:val="superscript"/>
        </w:rPr>
        <w:t>2+</w:t>
      </w:r>
      <w:r>
        <w:t>] mechanism diffusivities. The bulk H</w:t>
      </w:r>
      <w:r>
        <w:rPr>
          <w:vertAlign w:val="superscript"/>
        </w:rPr>
        <w:t>+</w:t>
      </w:r>
      <w:r>
        <w:t xml:space="preserve"> curves are typically less symmetric than the profiles of either the [Ti] or [Si] peak, in part because of the occasional appearance of spectra with relatively large [tri-Fe</w:t>
      </w:r>
      <w:r>
        <w:rPr>
          <w:vertAlign w:val="superscript"/>
        </w:rPr>
        <w:t>3+</w:t>
      </w:r>
      <w:r>
        <w:t xml:space="preserve">] peaks and distorted baselines (see Supplemental PDF, e.g., 100 μm from the edge along </w:t>
      </w:r>
      <w:r>
        <w:rPr>
          <w:i/>
          <w:iCs/>
        </w:rPr>
        <w:t>a</w:t>
      </w:r>
      <w:r>
        <w:t xml:space="preserve"> after 43 hours of heat treatment). This [tri-Fe</w:t>
      </w:r>
      <w:r>
        <w:rPr>
          <w:vertAlign w:val="superscript"/>
        </w:rPr>
        <w:t>3+</w:t>
      </w:r>
      <w:r>
        <w:t>] appeared intermittently near all edges of SC1-2 frequently enough that it is unlikely to be contamination but too infrequently to model with confidence. The final bulk H</w:t>
      </w:r>
      <w:r>
        <w:rPr>
          <w:vertAlign w:val="superscript"/>
        </w:rPr>
        <w:t>+</w:t>
      </w:r>
      <w:r>
        <w:t xml:space="preserve"> concentration was modeled using 15% of the initial homogeneous partially hydrated concentration because the [Si-Fe</w:t>
      </w:r>
      <w:r>
        <w:rPr>
          <w:vertAlign w:val="superscript"/>
        </w:rPr>
        <w:t>2+</w:t>
      </w:r>
      <w:r>
        <w:t>] peak does not decrease to zero at the rim (as noted above), and therefore the bulk H</w:t>
      </w:r>
      <w:r>
        <w:rPr>
          <w:vertAlign w:val="superscript"/>
        </w:rPr>
        <w:t>+</w:t>
      </w:r>
      <w:r>
        <w:t xml:space="preserve"> also cannot go to zero. During initial dehydration stages, when the [Si-Fe</w:t>
      </w:r>
      <w:r>
        <w:rPr>
          <w:vertAlign w:val="superscript"/>
        </w:rPr>
        <w:t>2+</w:t>
      </w:r>
      <w:r>
        <w:t>] peak at 3600 cm</w:t>
      </w:r>
      <w:r>
        <w:rPr>
          <w:vertAlign w:val="superscript"/>
        </w:rPr>
        <w:t>-1</w:t>
      </w:r>
      <w:r>
        <w:t xml:space="preserve"> was a relatively minor component, the bulk H</w:t>
      </w:r>
      <w:r>
        <w:rPr>
          <w:vertAlign w:val="superscript"/>
        </w:rPr>
        <w:t>+</w:t>
      </w:r>
      <w:r>
        <w:t xml:space="preserve"> could be modeled well with PP, similar to [Ti]. By the end of the experiment, the bulk H</w:t>
      </w:r>
      <w:r>
        <w:rPr>
          <w:vertAlign w:val="superscript"/>
        </w:rPr>
        <w:t>+</w:t>
      </w:r>
      <w:r>
        <w:t xml:space="preserve"> diffusivity had dropped from 10</w:t>
      </w:r>
      <w:r>
        <w:rPr>
          <w:vertAlign w:val="superscript"/>
        </w:rPr>
        <w:t>-10.9</w:t>
      </w:r>
      <w:r>
        <w:t xml:space="preserve"> to 10</w:t>
      </w:r>
      <w:r>
        <w:rPr>
          <w:vertAlign w:val="superscript"/>
        </w:rPr>
        <w:t>-11.6</w:t>
      </w:r>
      <w:r>
        <w:t xml:space="preserve"> m</w:t>
      </w:r>
      <w:r>
        <w:rPr>
          <w:vertAlign w:val="superscript"/>
        </w:rPr>
        <w:t>2</w:t>
      </w:r>
      <w:r>
        <w:t xml:space="preserve">/s || </w:t>
      </w:r>
      <w:r>
        <w:rPr>
          <w:i/>
          <w:iCs/>
        </w:rPr>
        <w:t>a</w:t>
      </w:r>
      <w:r>
        <w:t xml:space="preserve">. </w:t>
      </w:r>
    </w:p>
    <w:p w14:paraId="4FDEAFDE" w14:textId="77777777" w:rsidR="00F6765F" w:rsidRDefault="00BE06EE">
      <w:pPr>
        <w:pStyle w:val="Heading3"/>
      </w:pPr>
      <w:r>
        <w:t>Experimental dehydration of Kilauea Iki olivine</w:t>
      </w:r>
    </w:p>
    <w:p w14:paraId="2D0DB3D0" w14:textId="6CD4FA1B" w:rsidR="00F6765F" w:rsidRDefault="00BE06EE">
      <w:r>
        <w:t xml:space="preserve"> Experimentation on the Kilauea Iki sample took place in two stages. First, the sample was treated exactly the same way as SC1-2 during dehydration: heated at 800°C in a gas-mixing furnace at NNO-2.6. Second, the sample was sequentially heated at 1000°C, largely at NNO-2.6 (for 3, 6 and 7 total hrs) and then at NNO+1.9 for a final increment at 8 total hours . Heating the Kilauea Iki sample at 800°C for 8 hours did not produce any clear loss in bulk H or [Ti-3525] (Figure 9). Although bulk H</w:t>
      </w:r>
      <w:r>
        <w:rPr>
          <w:vertAlign w:val="superscript"/>
        </w:rPr>
        <w:t>+</w:t>
      </w:r>
      <w:r>
        <w:t xml:space="preserve"> and [Ti] did not change, heating the Kilauea Iki olivine at 800°C did result in significant re-organization, wher</w:t>
      </w:r>
      <w:ins w:id="3425" w:author="Terry Plank" w:date="2017-11-28T17:01:00Z">
        <w:r w:rsidR="00D62041">
          <w:t>e</w:t>
        </w:r>
      </w:ins>
      <w:r>
        <w:t xml:space="preserve"> the H</w:t>
      </w:r>
      <w:r>
        <w:rPr>
          <w:vertAlign w:val="superscript"/>
        </w:rPr>
        <w:t>+</w:t>
      </w:r>
      <w:r>
        <w:t xml:space="preserve"> from [tri-Fe</w:t>
      </w:r>
      <w:r>
        <w:rPr>
          <w:vertAlign w:val="superscript"/>
        </w:rPr>
        <w:t>3+</w:t>
      </w:r>
      <w:r>
        <w:t xml:space="preserve">] decreased by 50% and the H from [Si] doubled. The Kilauea Iki 800°C [tri] loss on </w:t>
      </w:r>
      <w:r>
        <w:lastRenderedPageBreak/>
        <w:t>reorganization rates were initially fast, around 10</w:t>
      </w:r>
      <w:r>
        <w:rPr>
          <w:vertAlign w:val="superscript"/>
        </w:rPr>
        <w:t>-11.0</w:t>
      </w:r>
      <w:r>
        <w:t xml:space="preserve"> m</w:t>
      </w:r>
      <w:r>
        <w:rPr>
          <w:vertAlign w:val="superscript"/>
        </w:rPr>
        <w:t>2</w:t>
      </w:r>
      <w:r>
        <w:t xml:space="preserve">/s || </w:t>
      </w:r>
      <w:r>
        <w:rPr>
          <w:i/>
          <w:iCs/>
        </w:rPr>
        <w:t>c</w:t>
      </w:r>
      <w:r>
        <w:t xml:space="preserve"> at 1 hour before dropping to 10</w:t>
      </w:r>
      <w:r>
        <w:rPr>
          <w:vertAlign w:val="superscript"/>
        </w:rPr>
        <w:t>-12.5</w:t>
      </w:r>
      <w:r>
        <w:t xml:space="preserve"> m</w:t>
      </w:r>
      <w:r>
        <w:rPr>
          <w:vertAlign w:val="superscript"/>
        </w:rPr>
        <w:t>2</w:t>
      </w:r>
      <w:r>
        <w:t>/s at 8 hours. This drop in the [tri] movement rate suggests that the large majority of the internal H</w:t>
      </w:r>
      <w:r>
        <w:rPr>
          <w:vertAlign w:val="superscript"/>
        </w:rPr>
        <w:t>+</w:t>
      </w:r>
      <w:r>
        <w:t xml:space="preserve"> reorganization had been completed. The relative flatness of all of the profiles suggests that the movement was occurring everywhere throughout the crystal simultaneously, consistent with reorganization. The profiles from these 8 hours of heating at 800°C were used as the ‘initial’ profiles for data collected during a second stage of heating at a higher temperature.</w:t>
      </w:r>
    </w:p>
    <w:p w14:paraId="01B7F614" w14:textId="418BD984" w:rsidR="00F6765F" w:rsidRDefault="00BE06EE">
      <w:r>
        <w:t>The heating temperature was raised to 1000°C because the maximum bulk H</w:t>
      </w:r>
      <w:r>
        <w:rPr>
          <w:vertAlign w:val="superscript"/>
        </w:rPr>
        <w:t>+</w:t>
      </w:r>
      <w:r>
        <w:t xml:space="preserve"> diffusivities observed at 800°C were unlikely to produce clear H</w:t>
      </w:r>
      <w:r>
        <w:rPr>
          <w:vertAlign w:val="superscript"/>
        </w:rPr>
        <w:t>+</w:t>
      </w:r>
      <w:r>
        <w:t xml:space="preserve"> loss profiles within laboratory time scales. The oxygen fugacity was maintained along the same buffer curve, NNO-2.6, for 3 heating steps totaling 3, 6, and 7 hours, and in each of these steps, the rate of H</w:t>
      </w:r>
      <w:r>
        <w:rPr>
          <w:vertAlign w:val="superscript"/>
        </w:rPr>
        <w:t>+</w:t>
      </w:r>
      <w:r>
        <w:t xml:space="preserve"> loss could be estimated as 10</w:t>
      </w:r>
      <w:r>
        <w:rPr>
          <w:vertAlign w:val="superscript"/>
        </w:rPr>
        <w:t>-10.9</w:t>
      </w:r>
      <w:r>
        <w:t xml:space="preserve"> m</w:t>
      </w:r>
      <w:r>
        <w:rPr>
          <w:vertAlign w:val="superscript"/>
        </w:rPr>
        <w:t>2</w:t>
      </w:r>
      <w:r>
        <w:t>/s for bulk H</w:t>
      </w:r>
      <w:r>
        <w:rPr>
          <w:vertAlign w:val="superscript"/>
        </w:rPr>
        <w:t>+</w:t>
      </w:r>
      <w:r>
        <w:t xml:space="preserve"> and [Ti] and 10</w:t>
      </w:r>
      <w:r>
        <w:rPr>
          <w:vertAlign w:val="superscript"/>
        </w:rPr>
        <w:t>-10.7</w:t>
      </w:r>
      <w:r>
        <w:t xml:space="preserve"> m</w:t>
      </w:r>
      <w:r>
        <w:rPr>
          <w:vertAlign w:val="superscript"/>
        </w:rPr>
        <w:t>2</w:t>
      </w:r>
      <w:r>
        <w:t>/s for [Si-Fe</w:t>
      </w:r>
      <w:r>
        <w:rPr>
          <w:vertAlign w:val="superscript"/>
        </w:rPr>
        <w:t>2+</w:t>
      </w:r>
      <w:r>
        <w:t xml:space="preserve">] </w:t>
      </w:r>
      <w:ins w:id="3426" w:author="Terry Plank" w:date="2017-11-28T17:01:00Z">
        <w:r w:rsidR="00D62041">
          <w:t>parallel</w:t>
        </w:r>
      </w:ins>
      <w:del w:id="3427" w:author="Terry Plank" w:date="2017-11-28T17:01:00Z">
        <w:r w:rsidDel="00D62041">
          <w:delText>||</w:delText>
        </w:r>
      </w:del>
      <w:r>
        <w:t xml:space="preserve"> to the fast direction </w:t>
      </w:r>
      <w:r>
        <w:rPr>
          <w:i/>
          <w:iCs/>
        </w:rPr>
        <w:t>a</w:t>
      </w:r>
      <w:r>
        <w:t>. These fits are shown in Figure 10 for the 6 hour data, and the rest are provided in the Supplement. The [Si-Fe</w:t>
      </w:r>
      <w:r>
        <w:rPr>
          <w:vertAlign w:val="superscript"/>
        </w:rPr>
        <w:t>2+</w:t>
      </w:r>
      <w:r>
        <w:t xml:space="preserve">] loss profiles in Kilauea Iki (Figure 10 J-L), unlike in San Carlos (Figure 7G-I), appear to decrease to zero concentration at the rim, and to decrease at a rate faster than [Ti-3525]. The [tri] loss at 1000°C was slower than the other peaks and did not include an obvious fast direction.  </w:t>
      </w:r>
    </w:p>
    <w:p w14:paraId="096803A2" w14:textId="77777777" w:rsidR="00F6765F" w:rsidRDefault="00F6765F">
      <w:pPr>
        <w:ind w:firstLine="0"/>
      </w:pPr>
    </w:p>
    <w:p w14:paraId="76601154" w14:textId="77777777" w:rsidR="00F6765F" w:rsidRDefault="00F6765F"/>
    <w:p w14:paraId="5E85AC2E" w14:textId="77777777" w:rsidR="00F6765F" w:rsidRDefault="00BE06EE">
      <w:r>
        <w:t>A final heating step of 1 additional hour was performed for a total of 8 hours heating at 1000°C under more oxidizing conditions, NNO+1.9. The resulting loss of H</w:t>
      </w:r>
      <w:r>
        <w:rPr>
          <w:vertAlign w:val="superscript"/>
        </w:rPr>
        <w:t>+</w:t>
      </w:r>
      <w:r>
        <w:t xml:space="preserve"> for all mechanisms was consistent with the diffusivities determined under more reducing conditions, which suggests that the role of oxygen fugacity has little effect on the diffusivities, at least for this very late stage of dehydration and over such short timescales (1 hour).</w:t>
      </w:r>
    </w:p>
    <w:p w14:paraId="492B4830" w14:textId="77777777" w:rsidR="00F6765F" w:rsidRDefault="00F6765F"/>
    <w:p w14:paraId="1C7D2D5C" w14:textId="77777777" w:rsidR="00F6765F" w:rsidRDefault="00BE06EE">
      <w:r>
        <w:rPr>
          <w:rFonts w:asciiTheme="majorHAnsi" w:hAnsiTheme="majorHAnsi"/>
          <w:b/>
          <w:i/>
          <w:sz w:val="24"/>
          <w:szCs w:val="24"/>
        </w:rPr>
        <w:t>Bulk H</w:t>
      </w:r>
      <w:r>
        <w:rPr>
          <w:rFonts w:asciiTheme="majorHAnsi" w:hAnsiTheme="majorHAnsi"/>
          <w:b/>
          <w:i/>
          <w:sz w:val="24"/>
          <w:szCs w:val="24"/>
          <w:vertAlign w:val="superscript"/>
        </w:rPr>
        <w:t>+</w:t>
      </w:r>
      <w:r>
        <w:rPr>
          <w:rFonts w:asciiTheme="majorHAnsi" w:hAnsiTheme="majorHAnsi"/>
          <w:b/>
          <w:i/>
          <w:sz w:val="24"/>
          <w:szCs w:val="24"/>
        </w:rPr>
        <w:t xml:space="preserve"> diffusivity in Kilauea Iki olivine during ascent</w:t>
      </w:r>
    </w:p>
    <w:p w14:paraId="0941E6AF" w14:textId="4E03D0EE" w:rsidR="00F6765F" w:rsidRDefault="00BE06EE">
      <w:r>
        <w:t xml:space="preserve">SIMS analysis of a natural Kilauea Iki olivine phenocryst along its crystallographic </w:t>
      </w:r>
      <w:r>
        <w:rPr>
          <w:i/>
          <w:iCs/>
        </w:rPr>
        <w:t>a</w:t>
      </w:r>
      <w:r>
        <w:t xml:space="preserve"> axis indicates a central H</w:t>
      </w:r>
      <w:r>
        <w:rPr>
          <w:vertAlign w:val="superscript"/>
        </w:rPr>
        <w:t>+</w:t>
      </w:r>
      <w:r>
        <w:t xml:space="preserve"> concentration of ~11 ppm H</w:t>
      </w:r>
      <w:r>
        <w:rPr>
          <w:vertAlign w:val="subscript"/>
        </w:rPr>
        <w:t>2</w:t>
      </w:r>
      <w:r>
        <w:t>O, decreasing to concentrations of ~6 ppm at the crystal edges (Figure 11). The H</w:t>
      </w:r>
      <w:r>
        <w:rPr>
          <w:vertAlign w:val="superscript"/>
        </w:rPr>
        <w:t>+</w:t>
      </w:r>
      <w:r>
        <w:t xml:space="preserve"> concentration gradients recorded in the outer ~200 μm of the crystal are suggestive of syneruptive water loss from the olivine in response to degassing of the host magma on ascent. Unlike the profile along </w:t>
      </w:r>
      <w:r>
        <w:rPr>
          <w:i/>
          <w:iCs/>
        </w:rPr>
        <w:t>a</w:t>
      </w:r>
      <w:r>
        <w:t xml:space="preserve">, the profile measured along </w:t>
      </w:r>
      <w:r>
        <w:rPr>
          <w:i/>
          <w:iCs/>
        </w:rPr>
        <w:t>c</w:t>
      </w:r>
      <w:r>
        <w:t xml:space="preserve"> exhibits a constant H</w:t>
      </w:r>
      <w:r>
        <w:rPr>
          <w:vertAlign w:val="superscript"/>
        </w:rPr>
        <w:t>+</w:t>
      </w:r>
      <w:r>
        <w:t xml:space="preserve"> concentration. No decrease in H</w:t>
      </w:r>
      <w:r>
        <w:rPr>
          <w:vertAlign w:val="superscript"/>
        </w:rPr>
        <w:t>+</w:t>
      </w:r>
      <w:r>
        <w:t xml:space="preserve"> concentration was detected at the edge of the crystal along the </w:t>
      </w:r>
      <w:r>
        <w:rPr>
          <w:i/>
          <w:iCs/>
        </w:rPr>
        <w:t>c</w:t>
      </w:r>
      <w:r>
        <w:t xml:space="preserve"> axis, suggesting that any signature of syneruptive degassing along the </w:t>
      </w:r>
      <w:r>
        <w:rPr>
          <w:i/>
          <w:iCs/>
        </w:rPr>
        <w:t>c</w:t>
      </w:r>
      <w:r>
        <w:t xml:space="preserve"> direction may be confined to the region &lt;~20 μm from the edge of the crystal, i.e., not resolvable at the spatial resolution of our analyses. These observations</w:t>
      </w:r>
      <w:ins w:id="3428" w:author="Terry Plank" w:date="2017-11-28T17:02:00Z">
        <w:r w:rsidR="00D62041">
          <w:t xml:space="preserve"> thus</w:t>
        </w:r>
      </w:ins>
      <w:r>
        <w:t xml:space="preserve"> indicate that</w:t>
      </w:r>
      <w:ins w:id="3429" w:author="Terry Plank" w:date="2017-11-28T17:01:00Z">
        <w:r w:rsidR="00D62041">
          <w:t xml:space="preserve"> this crystal experienced greater</w:t>
        </w:r>
      </w:ins>
      <w:del w:id="3430" w:author="Terry Plank" w:date="2017-11-28T17:01:00Z">
        <w:r w:rsidDel="00D62041">
          <w:delText>,</w:delText>
        </w:r>
      </w:del>
      <w:r>
        <w:t xml:space="preserve"> </w:t>
      </w:r>
      <w:del w:id="3431" w:author="Terry Plank" w:date="2017-11-28T17:02:00Z">
        <w:r w:rsidDel="00D62041">
          <w:delText>under the conditions of generation of these</w:delText>
        </w:r>
      </w:del>
      <w:ins w:id="3432" w:author="Terry Plank" w:date="2017-11-28T17:02:00Z">
        <w:r w:rsidR="00D62041">
          <w:t xml:space="preserve">loss of </w:t>
        </w:r>
      </w:ins>
      <w:del w:id="3433" w:author="Terry Plank" w:date="2017-11-28T17:02:00Z">
        <w:r w:rsidDel="00D62041">
          <w:delText xml:space="preserve"> H</w:delText>
        </w:r>
        <w:r w:rsidDel="00D62041">
          <w:rPr>
            <w:vertAlign w:val="superscript"/>
          </w:rPr>
          <w:delText>+</w:delText>
        </w:r>
        <w:r w:rsidDel="00D62041">
          <w:delText xml:space="preserve"> concentration gradients, the diffusivity of </w:delText>
        </w:r>
      </w:del>
      <w:r>
        <w:t>H</w:t>
      </w:r>
      <w:r>
        <w:rPr>
          <w:vertAlign w:val="superscript"/>
        </w:rPr>
        <w:t>+</w:t>
      </w:r>
      <w:r>
        <w:t xml:space="preserve"> parallel to </w:t>
      </w:r>
      <w:r>
        <w:rPr>
          <w:i/>
          <w:iCs/>
        </w:rPr>
        <w:t>a</w:t>
      </w:r>
      <w:r>
        <w:t xml:space="preserve"> </w:t>
      </w:r>
      <w:del w:id="3434" w:author="Terry Plank" w:date="2017-11-28T17:02:00Z">
        <w:r w:rsidDel="00D62041">
          <w:delText xml:space="preserve">is greater </w:delText>
        </w:r>
      </w:del>
      <w:r>
        <w:t xml:space="preserve">than </w:t>
      </w:r>
      <w:del w:id="3435" w:author="Terry Plank" w:date="2017-11-28T17:02:00Z">
        <w:r w:rsidDel="00D62041">
          <w:delText xml:space="preserve">that </w:delText>
        </w:r>
      </w:del>
      <w:r>
        <w:t xml:space="preserve">parallel to </w:t>
      </w:r>
      <w:r>
        <w:rPr>
          <w:i/>
          <w:iCs/>
        </w:rPr>
        <w:t>c</w:t>
      </w:r>
      <w:r>
        <w:t xml:space="preserve">.  </w:t>
      </w:r>
    </w:p>
    <w:p w14:paraId="403B8D42" w14:textId="77777777" w:rsidR="00F6765F" w:rsidRDefault="00BE06EE">
      <w:r>
        <w:t>The plateau in H</w:t>
      </w:r>
      <w:r>
        <w:rPr>
          <w:vertAlign w:val="superscript"/>
        </w:rPr>
        <w:t>+</w:t>
      </w:r>
      <w:r>
        <w:t xml:space="preserve"> concentration along </w:t>
      </w:r>
      <w:r>
        <w:rPr>
          <w:i/>
        </w:rPr>
        <w:t>a</w:t>
      </w:r>
      <w:r>
        <w:t xml:space="preserve"> (the apparent fast direction) supports our use of a 1D model, the results of which indicate a trade-off between D and K</w:t>
      </w:r>
      <w:r>
        <w:rPr>
          <w:vertAlign w:val="subscript"/>
        </w:rPr>
        <w:t xml:space="preserve">d, </w:t>
      </w:r>
      <w:r>
        <w:t>with higher best-fit values of K</w:t>
      </w:r>
      <w:r>
        <w:rPr>
          <w:vertAlign w:val="subscript"/>
        </w:rPr>
        <w:t>d</w:t>
      </w:r>
      <w:r>
        <w:t xml:space="preserve"> resulting in higher best-fit values of D. No clear trade-off is observed between best-fit values of D and dP/dt. Our Monte-Carlo simulation suggests a H</w:t>
      </w:r>
      <w:r>
        <w:rPr>
          <w:vertAlign w:val="superscript"/>
        </w:rPr>
        <w:t>+</w:t>
      </w:r>
      <w:r>
        <w:t xml:space="preserve"> diffusivity || </w:t>
      </w:r>
      <w:r>
        <w:rPr>
          <w:i/>
          <w:iCs/>
        </w:rPr>
        <w:t>a</w:t>
      </w:r>
      <w:r>
        <w:t xml:space="preserve"> of 10</w:t>
      </w:r>
      <w:r>
        <w:rPr>
          <w:vertAlign w:val="superscript"/>
        </w:rPr>
        <w:t>–10.17+/- 0.08</w:t>
      </w:r>
      <w:r>
        <w:t xml:space="preserve"> m</w:t>
      </w:r>
      <w:r>
        <w:rPr>
          <w:vertAlign w:val="superscript"/>
        </w:rPr>
        <w:t>2</w:t>
      </w:r>
      <w:r>
        <w:t xml:space="preserve">/s at </w:t>
      </w:r>
      <w:commentRangeStart w:id="3436"/>
      <w:r>
        <w:t>1200°C.</w:t>
      </w:r>
      <w:commentRangeEnd w:id="3436"/>
      <w:r w:rsidR="00D62041">
        <w:rPr>
          <w:rStyle w:val="CommentReference"/>
        </w:rPr>
        <w:commentReference w:id="3436"/>
      </w:r>
    </w:p>
    <w:p w14:paraId="47A6F3F8" w14:textId="77777777" w:rsidR="00F6765F" w:rsidRDefault="00BE06EE">
      <w:pPr>
        <w:pStyle w:val="Heading2"/>
      </w:pPr>
      <w:r>
        <w:t>Estimated bulk H diffusivity during dehydration of natural olivine</w:t>
      </w:r>
    </w:p>
    <w:p w14:paraId="6AEA4682" w14:textId="7A01DCD8" w:rsidR="00F6765F" w:rsidRDefault="00517872">
      <w:ins w:id="3437" w:author="Terry Plank" w:date="2017-11-28T17:04:00Z">
        <w:r>
          <w:t>Although the treated crystals show some complex phenomena</w:t>
        </w:r>
      </w:ins>
      <w:ins w:id="3438" w:author="Terry Plank" w:date="2017-11-28T17:05:00Z">
        <w:r>
          <w:t>, such as rapid reorganization of peaks and rate changes with time, w</w:t>
        </w:r>
      </w:ins>
      <w:del w:id="3439" w:author="Terry Plank" w:date="2017-11-28T17:05:00Z">
        <w:r w:rsidR="00BE06EE" w:rsidDel="00517872">
          <w:delText>W</w:delText>
        </w:r>
      </w:del>
      <w:r w:rsidR="00BE06EE">
        <w:t>e use the H</w:t>
      </w:r>
      <w:r w:rsidR="00BE06EE">
        <w:rPr>
          <w:vertAlign w:val="superscript"/>
        </w:rPr>
        <w:t>+</w:t>
      </w:r>
      <w:r w:rsidR="00BE06EE">
        <w:t xml:space="preserve"> diffusivities determined at the end of each experiment, </w:t>
      </w:r>
      <w:ins w:id="3440" w:author="Terry Plank" w:date="2017-11-28T17:05:00Z">
        <w:r>
          <w:t>(</w:t>
        </w:r>
      </w:ins>
      <w:r w:rsidR="00BE06EE">
        <w:t>i.e., the data in San Carlos olivine SC1-2 after 68 hours of heating at 800°C and in the Kilauea Iki olivine after 8 hours of heating at 1000°C</w:t>
      </w:r>
      <w:ins w:id="3441" w:author="Terry Plank" w:date="2017-11-28T17:05:00Z">
        <w:r>
          <w:t>)</w:t>
        </w:r>
      </w:ins>
      <w:del w:id="3442" w:author="Terry Plank" w:date="2017-11-28T17:05:00Z">
        <w:r w:rsidR="00BE06EE" w:rsidDel="00517872">
          <w:delText>,</w:delText>
        </w:r>
      </w:del>
      <w:r w:rsidR="00BE06EE">
        <w:t xml:space="preserve"> combined with the diffusivity || </w:t>
      </w:r>
      <w:r w:rsidR="00BE06EE">
        <w:rPr>
          <w:i/>
          <w:iCs/>
        </w:rPr>
        <w:t>a</w:t>
      </w:r>
      <w:r w:rsidR="00BE06EE">
        <w:t xml:space="preserve"> for the untreated Kilauea Iki olivine at 1200°C, to estimate </w:t>
      </w:r>
      <w:del w:id="3443" w:author="Terry Plank" w:date="2017-11-28T17:04:00Z">
        <w:r w:rsidR="00BE06EE" w:rsidDel="00517872">
          <w:delText xml:space="preserve">rough </w:delText>
        </w:r>
      </w:del>
      <w:ins w:id="3444" w:author="Terry Plank" w:date="2017-11-28T17:04:00Z">
        <w:r>
          <w:t xml:space="preserve"> common </w:t>
        </w:r>
      </w:ins>
      <w:r w:rsidR="00BE06EE">
        <w:t>Arrhenius laws for bulk H</w:t>
      </w:r>
      <w:r w:rsidR="00BE06EE">
        <w:rPr>
          <w:vertAlign w:val="superscript"/>
        </w:rPr>
        <w:t>+</w:t>
      </w:r>
      <w:r w:rsidR="00BE06EE">
        <w:t xml:space="preserve"> in natural Fe-bearing olivine in all three directions during dehydration (Figure 12). For convenience, we assume a constant activation energy of 130 kJ/mol and vary the pre-exponential factor D</w:t>
      </w:r>
      <w:r w:rsidR="00BE06EE">
        <w:rPr>
          <w:vertAlign w:val="subscript"/>
        </w:rPr>
        <w:t>0</w:t>
      </w:r>
      <w:r w:rsidR="00BE06EE">
        <w:t>, which, as plotted in Figure 12, is 10</w:t>
      </w:r>
      <w:r w:rsidR="00BE06EE">
        <w:rPr>
          <w:vertAlign w:val="superscript"/>
        </w:rPr>
        <w:t>-5.4</w:t>
      </w:r>
      <w:r w:rsidR="00BE06EE">
        <w:t xml:space="preserve"> m</w:t>
      </w:r>
      <w:r w:rsidR="00BE06EE">
        <w:rPr>
          <w:vertAlign w:val="superscript"/>
        </w:rPr>
        <w:t>2</w:t>
      </w:r>
      <w:r w:rsidR="00BE06EE">
        <w:t xml:space="preserve">/s || </w:t>
      </w:r>
      <w:r w:rsidR="00BE06EE">
        <w:rPr>
          <w:i/>
          <w:iCs/>
        </w:rPr>
        <w:t>a</w:t>
      </w:r>
      <w:r w:rsidR="00BE06EE">
        <w:t>, 10</w:t>
      </w:r>
      <w:r w:rsidR="00BE06EE">
        <w:rPr>
          <w:vertAlign w:val="superscript"/>
        </w:rPr>
        <w:t>-6.9</w:t>
      </w:r>
      <w:r w:rsidR="00BE06EE">
        <w:t xml:space="preserve"> m</w:t>
      </w:r>
      <w:r w:rsidR="00BE06EE">
        <w:rPr>
          <w:vertAlign w:val="superscript"/>
        </w:rPr>
        <w:t>2</w:t>
      </w:r>
      <w:r w:rsidR="00BE06EE">
        <w:t xml:space="preserve">/s || </w:t>
      </w:r>
      <w:r w:rsidR="00BE06EE">
        <w:rPr>
          <w:i/>
          <w:iCs/>
        </w:rPr>
        <w:t>b</w:t>
      </w:r>
      <w:r w:rsidR="00BE06EE">
        <w:t>, and 10</w:t>
      </w:r>
      <w:r w:rsidR="00BE06EE">
        <w:rPr>
          <w:vertAlign w:val="superscript"/>
        </w:rPr>
        <w:t xml:space="preserve">-6.6 </w:t>
      </w:r>
      <w:r w:rsidR="00BE06EE">
        <w:t>m</w:t>
      </w:r>
      <w:r w:rsidR="00BE06EE">
        <w:rPr>
          <w:vertAlign w:val="superscript"/>
        </w:rPr>
        <w:t>2</w:t>
      </w:r>
      <w:r w:rsidR="00BE06EE">
        <w:t xml:space="preserve">/s || </w:t>
      </w:r>
      <w:r w:rsidR="00BE06EE">
        <w:rPr>
          <w:i/>
          <w:iCs/>
        </w:rPr>
        <w:t>c</w:t>
      </w:r>
      <w:r w:rsidR="00BE06EE">
        <w:t>. The errors on these estimates are difficult to estimate with only 2 to 3 data points, and additional data, particularly at high temperatures, would be very useful.</w:t>
      </w:r>
      <w:bookmarkStart w:id="3445" w:name="move3707164271"/>
      <w:r w:rsidR="00BE06EE">
        <w:t xml:space="preserve"> </w:t>
      </w:r>
      <w:bookmarkEnd w:id="3445"/>
      <w:r w:rsidR="00BE06EE">
        <w:t xml:space="preserve">The </w:t>
      </w:r>
      <w:r w:rsidR="00BE06EE">
        <w:lastRenderedPageBreak/>
        <w:t>final diffusivity estimates for [Ti] and [Si] are similar to those for bulk H</w:t>
      </w:r>
      <w:r w:rsidR="00BE06EE">
        <w:rPr>
          <w:vertAlign w:val="superscript"/>
        </w:rPr>
        <w:t>+</w:t>
      </w:r>
      <w:r w:rsidR="00BE06EE">
        <w:t xml:space="preserve"> and so are likely to follow similar Arrhenius laws.</w:t>
      </w:r>
    </w:p>
    <w:p w14:paraId="389FEC21" w14:textId="77777777" w:rsidR="00F6765F" w:rsidRDefault="00BE06EE">
      <w:pPr>
        <w:pStyle w:val="Heading1"/>
      </w:pPr>
      <w:commentRangeStart w:id="3446"/>
      <w:r>
        <w:t>Discussion</w:t>
      </w:r>
      <w:commentRangeEnd w:id="3446"/>
      <w:r w:rsidR="00304DFA">
        <w:rPr>
          <w:rStyle w:val="CommentReference"/>
          <w:rFonts w:ascii="Calibri" w:eastAsia="Calibri" w:hAnsi="Calibri" w:cstheme="minorBidi"/>
          <w:b w:val="0"/>
          <w:bCs w:val="0"/>
          <w:color w:val="00000A"/>
        </w:rPr>
        <w:commentReference w:id="3446"/>
      </w:r>
    </w:p>
    <w:p w14:paraId="6A326E0D" w14:textId="77777777" w:rsidR="00F6765F" w:rsidRDefault="00BE06EE">
      <w:pPr>
        <w:pStyle w:val="Heading2"/>
      </w:pPr>
      <w:r>
        <w:t xml:space="preserve">Comparison with previous work for bulk </w:t>
      </w:r>
      <w:r>
        <w:rPr>
          <w:rFonts w:eastAsia="Calibri"/>
        </w:rPr>
        <w:t>H</w:t>
      </w:r>
      <w:r>
        <w:rPr>
          <w:rFonts w:eastAsia="Calibri"/>
          <w:vertAlign w:val="superscript"/>
        </w:rPr>
        <w:t>+</w:t>
      </w:r>
    </w:p>
    <w:p w14:paraId="2BB4CE2D" w14:textId="3F1C9377" w:rsidR="00F6765F" w:rsidRDefault="00BE06EE">
      <w:del w:id="3447" w:author="Terry Plank" w:date="2017-12-07T09:29:00Z">
        <w:r w:rsidDel="00304DFA">
          <w:delText>The Arrhenius laws for our</w:delText>
        </w:r>
      </w:del>
      <w:ins w:id="3448" w:author="Terry Plank" w:date="2017-12-07T09:29:00Z">
        <w:r w:rsidR="00304DFA">
          <w:t>Our</w:t>
        </w:r>
      </w:ins>
      <w:r>
        <w:t xml:space="preserve"> final bulk H</w:t>
      </w:r>
      <w:r>
        <w:rPr>
          <w:vertAlign w:val="superscript"/>
        </w:rPr>
        <w:t>+</w:t>
      </w:r>
      <w:r>
        <w:t xml:space="preserve"> diffusivities</w:t>
      </w:r>
      <w:ins w:id="3449" w:author="Terry Plank" w:date="2017-12-07T09:29:00Z">
        <w:r w:rsidR="00304DFA">
          <w:t xml:space="preserve"> for all three crystals</w:t>
        </w:r>
      </w:ins>
      <w:r>
        <w:t xml:space="preserve"> (Figure 12) are consistent with the large majority of previous observations of H</w:t>
      </w:r>
      <w:r>
        <w:rPr>
          <w:vertAlign w:val="superscript"/>
        </w:rPr>
        <w:t>+</w:t>
      </w:r>
      <w:r>
        <w:t xml:space="preserve"> movement out of Fe-bearing olivines in nature. Thoraval and Demouchy 2014 extensively discuss 1- and 3-dimensional modeling of FTIR profiles of natural dehydrated olivine, with specific application to H</w:t>
      </w:r>
      <w:r>
        <w:rPr>
          <w:vertAlign w:val="superscript"/>
        </w:rPr>
        <w:t>+</w:t>
      </w:r>
      <w:r>
        <w:t xml:space="preserve"> profiles in Pali-aike olivine measured by Demouchy et al. 2006 and including discussion of H</w:t>
      </w:r>
      <w:r>
        <w:rPr>
          <w:vertAlign w:val="superscript"/>
        </w:rPr>
        <w:t>+</w:t>
      </w:r>
      <w:r>
        <w:t xml:space="preserve"> profiles measured by Peslier and Luhr 2006 and Denis et al. 2013. They conclude “The concentration profiles measured for Pali-aiki samples are characteristic of dehydration. However, they are neither consistent with PP process, which is too fast, nor with PV process, since a fast [001] axis is not observed.” Profiles reported in Peslier et al. 2008 and Peslier et al. 2015 could also be reasonably interpreted as having a fast direction || </w:t>
      </w:r>
      <w:r>
        <w:rPr>
          <w:i/>
          <w:iCs/>
        </w:rPr>
        <w:t>a</w:t>
      </w:r>
      <w:r>
        <w:t xml:space="preserve"> rather than || </w:t>
      </w:r>
      <w:r>
        <w:rPr>
          <w:i/>
          <w:iCs/>
        </w:rPr>
        <w:t>c</w:t>
      </w:r>
      <w:r>
        <w:t xml:space="preserve">. </w:t>
      </w:r>
      <w:del w:id="3450" w:author="Terry Plank" w:date="2017-12-07T09:31:00Z">
        <w:r w:rsidDel="00304DFA">
          <w:delText xml:space="preserve">These </w:delText>
        </w:r>
      </w:del>
      <w:ins w:id="3451" w:author="Terry Plank" w:date="2017-12-07T09:31:00Z">
        <w:r w:rsidR="00304DFA">
          <w:t xml:space="preserve">Our experimental results are fully consist with the </w:t>
        </w:r>
      </w:ins>
      <w:r>
        <w:t>many observations</w:t>
      </w:r>
      <w:ins w:id="3452" w:author="Terry Plank" w:date="2017-12-07T09:32:00Z">
        <w:r w:rsidR="00304DFA">
          <w:t xml:space="preserve"> in natural samples</w:t>
        </w:r>
      </w:ins>
      <w:r>
        <w:t xml:space="preserve"> of dehydration </w:t>
      </w:r>
      <w:del w:id="3453" w:author="Terry Plank" w:date="2017-12-07T09:32:00Z">
        <w:r w:rsidDel="00304DFA">
          <w:delText xml:space="preserve">rates </w:delText>
        </w:r>
      </w:del>
      <w:r>
        <w:t xml:space="preserve">intermediate between </w:t>
      </w:r>
      <w:commentRangeStart w:id="3454"/>
      <w:r>
        <w:t>PP</w:t>
      </w:r>
      <w:commentRangeEnd w:id="3454"/>
      <w:r w:rsidR="00304DFA">
        <w:rPr>
          <w:rStyle w:val="CommentReference"/>
        </w:rPr>
        <w:commentReference w:id="3454"/>
      </w:r>
      <w:r>
        <w:t xml:space="preserve"> and PV rates</w:t>
      </w:r>
      <w:ins w:id="3455" w:author="Terry Plank" w:date="2017-12-07T09:32:00Z">
        <w:r w:rsidR="00304DFA">
          <w:t xml:space="preserve"> and</w:t>
        </w:r>
      </w:ins>
      <w:r>
        <w:t xml:space="preserve"> with a fast direction || </w:t>
      </w:r>
      <w:r>
        <w:rPr>
          <w:i/>
          <w:iCs/>
        </w:rPr>
        <w:t>a</w:t>
      </w:r>
      <w:r>
        <w:t xml:space="preserve"> </w:t>
      </w:r>
      <w:del w:id="3456" w:author="Terry Plank" w:date="2017-12-07T09:32:00Z">
        <w:r w:rsidDel="00304DFA">
          <w:delText>in natural samples are fully consistent with the results of the experiments presented here</w:delText>
        </w:r>
      </w:del>
      <w:r>
        <w:t xml:space="preserve">. </w:t>
      </w:r>
    </w:p>
    <w:p w14:paraId="52566BF0" w14:textId="2B173363" w:rsidR="00F6765F" w:rsidRDefault="00BE06EE">
      <w:r>
        <w:t>Our proposed Arrhenius laws are also consistent with the observation of H</w:t>
      </w:r>
      <w:r>
        <w:rPr>
          <w:vertAlign w:val="superscript"/>
        </w:rPr>
        <w:t>+</w:t>
      </w:r>
      <w:r>
        <w:t xml:space="preserve"> distribution in and around melt inclusions by Le Voyer et al. 2014 and Lloyd et al. 2013. Le Voyer et al. 2014 used </w:t>
      </w:r>
      <w:del w:id="3457" w:author="Terry Plank" w:date="2017-12-07T09:33:00Z">
        <w:r w:rsidDel="00304DFA">
          <w:delText>SIMS data</w:delText>
        </w:r>
      </w:del>
      <w:ins w:id="3458" w:author="Terry Plank" w:date="2017-12-07T09:33:00Z">
        <w:r w:rsidR="00304DFA">
          <w:t>the NanoSIMS</w:t>
        </w:r>
      </w:ins>
      <w:r>
        <w:t xml:space="preserve"> to map </w:t>
      </w:r>
      <w:del w:id="3459" w:author="Terry Plank" w:date="2017-12-07T09:33:00Z">
        <w:r w:rsidDel="002B4257">
          <w:delText xml:space="preserve">the </w:delText>
        </w:r>
      </w:del>
      <w:r>
        <w:t>bulk H</w:t>
      </w:r>
      <w:r>
        <w:rPr>
          <w:vertAlign w:val="superscript"/>
        </w:rPr>
        <w:t>+</w:t>
      </w:r>
      <w:r>
        <w:t xml:space="preserve"> around an olivine-hosted melt inclusion and found strongly anisotropic </w:t>
      </w:r>
      <w:del w:id="3460" w:author="Terry Plank" w:date="2017-12-07T09:33:00Z">
        <w:r w:rsidDel="002B4257">
          <w:delText xml:space="preserve">diffusion </w:delText>
        </w:r>
      </w:del>
      <w:ins w:id="3461" w:author="Terry Plank" w:date="2017-12-07T09:33:00Z">
        <w:r w:rsidR="002B4257">
          <w:t xml:space="preserve">zonation </w:t>
        </w:r>
      </w:ins>
      <w:r>
        <w:t>with a</w:t>
      </w:r>
      <w:ins w:id="3462" w:author="Terry Plank" w:date="2017-12-07T09:34:00Z">
        <w:r w:rsidR="002B4257">
          <w:t>n inferred</w:t>
        </w:r>
      </w:ins>
      <w:r>
        <w:t xml:space="preserve"> fast direction of</w:t>
      </w:r>
      <w:ins w:id="3463" w:author="Terry Plank" w:date="2017-12-07T09:34:00Z">
        <w:r w:rsidR="002B4257">
          <w:t xml:space="preserve"> H-loss parallel to</w:t>
        </w:r>
      </w:ins>
      <w:r>
        <w:t xml:space="preserve"> </w:t>
      </w:r>
      <w:r>
        <w:rPr>
          <w:i/>
          <w:iCs/>
        </w:rPr>
        <w:t>a</w:t>
      </w:r>
      <w:r>
        <w:t xml:space="preserve">. They interpreted this observed anisotropy as dehydration at the  PP rate, but the results presented here demonstrate that dehydration can occur with a fast direction || </w:t>
      </w:r>
      <w:r>
        <w:rPr>
          <w:i/>
          <w:iCs/>
        </w:rPr>
        <w:t>a</w:t>
      </w:r>
      <w:r>
        <w:t xml:space="preserve"> and diffusivities lower than PP. Lloyd et al. 2013 document water loss from olivine-hosted melt inclusions as a function of the size of the pyroclast. Their implied diffusivity depends strongly on the choice of ascent rate in their model, requiring either short ascent times with PP or long ascent times with PV. Our results suggest that intermediate ascent times and diffusivities are also possible.</w:t>
      </w:r>
    </w:p>
    <w:p w14:paraId="5877BCFD" w14:textId="77777777" w:rsidR="00F6765F" w:rsidRDefault="00BE06EE">
      <w:r>
        <w:t>Hauri 2002, Portnyagin et al. 2008, Chen et al. 2011, Gaetani et al. 2012, and Mironov et al. 2015 use changes in the water concentration in the melt inclusions in unoriented olivines to estimate H</w:t>
      </w:r>
      <w:r>
        <w:rPr>
          <w:vertAlign w:val="superscript"/>
        </w:rPr>
        <w:t>+</w:t>
      </w:r>
      <w:r>
        <w:t xml:space="preserve"> diffusivities in natural olivine. As discussed in some detail by Chen et al. 2011, diffusive anisotropy is very difficult to account for in these models, and the resulting estimates are likely to fall somewhere between the fast and slow direction diffusivities. Indeed, six of the seven diffusivity estimates produced from these melt inclusions studies fall between our estimated fast direction diffusivities || </w:t>
      </w:r>
      <w:r>
        <w:rPr>
          <w:i/>
          <w:iCs/>
        </w:rPr>
        <w:t>a</w:t>
      </w:r>
      <w:r>
        <w:t xml:space="preserve"> and our slower direction diffusivities (Figure 12). Thus, the H</w:t>
      </w:r>
      <w:r>
        <w:rPr>
          <w:vertAlign w:val="superscript"/>
        </w:rPr>
        <w:t>+</w:t>
      </w:r>
      <w:r>
        <w:t xml:space="preserve"> diffusivity estimates from </w:t>
      </w:r>
      <w:bookmarkStart w:id="3464" w:name="__DdeLink__5775_687217606"/>
      <w:r>
        <w:t>Portnyagin et al. 2008, Chen et al. 2011, Gaetani et al. 2012, and Mironov et al. 2015</w:t>
      </w:r>
      <w:bookmarkEnd w:id="3464"/>
      <w:r>
        <w:t xml:space="preserve"> are all fully consistent with the results presented here. This agreement is remarkable given the wide variety of experimental conditions represented by these efforts, including both hydration and dehydration and oxygen fugacities ranging from QFM-7 (Chen et al. 2011) to QFM+3.3 (Portnyagin et al. 2008). </w:t>
      </w:r>
    </w:p>
    <w:p w14:paraId="049A17D8" w14:textId="291544C6" w:rsidR="00F6765F" w:rsidRDefault="00BE06EE">
      <w:r>
        <w:t xml:space="preserve">The only exception to the broad agreement of the above studies is a single, very fast estimate by Hauri 2002 for the dehydration of a melt-inclusion-bearing olivine from Loihi. This very rapid movement is difficult to understand with any certainty in the absence of either oriented profiles or FTIR spectra, </w:t>
      </w:r>
      <w:del w:id="3465" w:author="Terry Plank" w:date="2017-12-07T09:35:00Z">
        <w:r w:rsidDel="002B4257">
          <w:delText xml:space="preserve">but </w:delText>
        </w:r>
      </w:del>
      <w:ins w:id="3466" w:author="Terry Plank" w:date="2017-12-07T09:35:00Z">
        <w:r w:rsidR="002B4257">
          <w:t>and in the absence of any measurements of the crystal or melt inclusion sizes. The diffusivities calculated in Hauri 2002 also did not take into account the</w:t>
        </w:r>
      </w:ins>
      <w:ins w:id="3467" w:author="Terry Plank" w:date="2017-12-07T09:37:00Z">
        <w:r w:rsidR="002B4257">
          <w:t xml:space="preserve"> </w:t>
        </w:r>
      </w:ins>
      <w:ins w:id="3468" w:author="Terry Plank" w:date="2017-12-07T09:35:00Z">
        <w:r w:rsidR="002B4257">
          <w:t>partition</w:t>
        </w:r>
      </w:ins>
      <w:ins w:id="3469" w:author="Terry Plank" w:date="2017-12-07T09:37:00Z">
        <w:r w:rsidR="002B4257">
          <w:t>ing</w:t>
        </w:r>
      </w:ins>
      <w:ins w:id="3470" w:author="Terry Plank" w:date="2017-12-07T09:35:00Z">
        <w:r w:rsidR="002B4257">
          <w:t xml:space="preserve"> of water in olivine</w:t>
        </w:r>
      </w:ins>
      <w:ins w:id="3471" w:author="Terry Plank" w:date="2017-12-07T09:37:00Z">
        <w:r w:rsidR="002B4257">
          <w:t>, which plays an important role in melt inclusion water loss through the olivine</w:t>
        </w:r>
      </w:ins>
      <w:ins w:id="3472" w:author="Terry Plank" w:date="2017-12-07T09:35:00Z">
        <w:r w:rsidR="002B4257">
          <w:t xml:space="preserve"> (e.g., </w:t>
        </w:r>
      </w:ins>
      <w:ins w:id="3473" w:author="Terry Plank" w:date="2017-12-07T09:36:00Z">
        <w:r w:rsidR="002B4257">
          <w:t>Chen</w:t>
        </w:r>
      </w:ins>
      <w:ins w:id="3474" w:author="Terry Plank" w:date="2017-12-07T09:35:00Z">
        <w:r w:rsidR="002B4257">
          <w:t xml:space="preserve"> et al., </w:t>
        </w:r>
      </w:ins>
      <w:ins w:id="3475" w:author="Terry Plank" w:date="2017-12-07T09:36:00Z">
        <w:r w:rsidR="002B4257">
          <w:t>2011</w:t>
        </w:r>
      </w:ins>
      <w:ins w:id="3476" w:author="Terry Plank" w:date="2017-12-07T09:35:00Z">
        <w:r w:rsidR="002B4257">
          <w:t>)</w:t>
        </w:r>
      </w:ins>
      <w:ins w:id="3477" w:author="Terry Plank" w:date="2017-12-07T09:37:00Z">
        <w:r w:rsidR="002B4257">
          <w:t xml:space="preserve">.  </w:t>
        </w:r>
      </w:ins>
      <w:del w:id="3478" w:author="Terry Plank" w:date="2017-12-07T09:38:00Z">
        <w:r w:rsidDel="002B4257">
          <w:delText>it does match well with the PP rate observed during very early stages of dehydration in San Carlos olivine SC1-2. Thus, while most natural olivine is likely dehydrating at the intermediate rates shown in pink lines in Figure 12, H</w:delText>
        </w:r>
        <w:r w:rsidDel="002B4257">
          <w:rPr>
            <w:vertAlign w:val="superscript"/>
          </w:rPr>
          <w:delText>+</w:delText>
        </w:r>
        <w:r w:rsidDel="002B4257">
          <w:delText xml:space="preserve"> diffusion may in at least some cases be faster, particularly during early stages of dehydration.</w:delText>
        </w:r>
      </w:del>
      <w:ins w:id="3479" w:author="Terry Plank" w:date="2017-12-07T09:38:00Z">
        <w:r w:rsidR="002B4257">
          <w:t>We conclude that the diffusivity determined in this is high uncertain, and could reflect rates similar to those inferred for the other</w:t>
        </w:r>
      </w:ins>
      <w:ins w:id="3480" w:author="Terry Plank" w:date="2017-12-07T09:39:00Z">
        <w:r w:rsidR="002B4257">
          <w:t xml:space="preserve"> studies of melt inclusion re-equilibration shown in Fig. 12.</w:t>
        </w:r>
      </w:ins>
      <w:ins w:id="3481" w:author="Terry Plank" w:date="2017-12-07T09:38:00Z">
        <w:r w:rsidR="002B4257">
          <w:t xml:space="preserve"> </w:t>
        </w:r>
      </w:ins>
    </w:p>
    <w:p w14:paraId="26917C75" w14:textId="2C4AE1CF" w:rsidR="00F6765F" w:rsidRDefault="00BE06EE">
      <w:r>
        <w:lastRenderedPageBreak/>
        <w:t>While more work remains to better understand and predict the variations in the rate of H loss from olivine, the frequent observation of rapid H</w:t>
      </w:r>
      <w:r>
        <w:rPr>
          <w:vertAlign w:val="superscript"/>
        </w:rPr>
        <w:t>+</w:t>
      </w:r>
      <w:r>
        <w:t xml:space="preserve"> loss and anisotropy from natural samples suggests that at least some of the H</w:t>
      </w:r>
      <w:r>
        <w:rPr>
          <w:vertAlign w:val="superscript"/>
        </w:rPr>
        <w:t>+</w:t>
      </w:r>
      <w:r>
        <w:t xml:space="preserve"> in a typical olivine dehydrating upon ascent is exiting at the PP rate, resulting in H</w:t>
      </w:r>
      <w:r>
        <w:rPr>
          <w:vertAlign w:val="superscript"/>
        </w:rPr>
        <w:t>+</w:t>
      </w:r>
      <w:r>
        <w:t xml:space="preserve"> diffusion with a fast direction || </w:t>
      </w:r>
      <w:r>
        <w:rPr>
          <w:i/>
          <w:iCs/>
        </w:rPr>
        <w:t>a</w:t>
      </w:r>
      <w:del w:id="3482" w:author="Terry Plank" w:date="2017-12-07T09:40:00Z">
        <w:r w:rsidDel="002B4257">
          <w:delText xml:space="preserve"> </w:delText>
        </w:r>
      </w:del>
      <w:ins w:id="3483" w:author="Terry Plank" w:date="2017-12-07T09:40:00Z">
        <w:r w:rsidR="002B4257">
          <w:t>. In almost all cases, the bulk diffusivity of H in olivine occurs at rates in beween the redox and the PV rates.</w:t>
        </w:r>
      </w:ins>
      <w:del w:id="3484" w:author="Terry Plank" w:date="2017-12-07T09:40:00Z">
        <w:r w:rsidDel="002B4257">
          <w:delText xml:space="preserve">and </w:delText>
        </w:r>
      </w:del>
      <w:del w:id="3485" w:author="Terry Plank" w:date="2017-12-07T09:39:00Z">
        <w:r w:rsidDel="002B4257">
          <w:delText>diffusivities faster than PV</w:delText>
        </w:r>
      </w:del>
      <w:r>
        <w:t xml:space="preserve">. </w:t>
      </w:r>
    </w:p>
    <w:p w14:paraId="366056D1" w14:textId="77777777" w:rsidR="00F6765F" w:rsidRDefault="00BE06EE">
      <w:pPr>
        <w:pStyle w:val="Heading2"/>
      </w:pPr>
      <w:r>
        <w:t>Comparison with previous work on peak-specific behavior</w:t>
      </w:r>
    </w:p>
    <w:p w14:paraId="28EF6040" w14:textId="77777777" w:rsidR="00F6765F" w:rsidRDefault="00BE06EE">
      <w:r>
        <w:t>H</w:t>
      </w:r>
      <w:r>
        <w:rPr>
          <w:vertAlign w:val="superscript"/>
        </w:rPr>
        <w:t>+</w:t>
      </w:r>
      <w:r>
        <w:t xml:space="preserve"> loss or gain occurs from different FTIR peaks at different rates (Figures 7-10; Padron-Navarta et al. 2014; Hilchie et al. 2014; Tollan et al. 2015; Peslier et al. 2015; Jollands et al. 2016). Most of the peak-specific H</w:t>
      </w:r>
      <w:r>
        <w:rPr>
          <w:vertAlign w:val="superscript"/>
        </w:rPr>
        <w:t>+</w:t>
      </w:r>
      <w:r>
        <w:t xml:space="preserve"> diffusivities observed in this study are orders of magnitude higher than any of the diffusivities observed in synthetic forsterite (Figure 12). Peak-specific diffusivities may also change over time (Figure 8), most likely due to a redistribution of H</w:t>
      </w:r>
      <w:r>
        <w:rPr>
          <w:vertAlign w:val="superscript"/>
        </w:rPr>
        <w:t>+</w:t>
      </w:r>
      <w:r>
        <w:t xml:space="preserve"> among different defects and discussed further below. Thus, single values for peak-specific diffusivities measured in synthetic forsterite (Padron-Navarta et al. 2014; Jollands et al. 2016) are unlikely to apply to natural Fe-bearing olivines where H</w:t>
      </w:r>
      <w:r>
        <w:rPr>
          <w:vertAlign w:val="superscript"/>
        </w:rPr>
        <w:t>+</w:t>
      </w:r>
      <w:r>
        <w:t xml:space="preserve"> movement at or near the PP rate is taking place, and an increased number of defects and higher vacancy concentrations may speed up vacancy-facilitated diffusion.</w:t>
      </w:r>
    </w:p>
    <w:p w14:paraId="024C464E" w14:textId="77777777" w:rsidR="00F6765F" w:rsidRDefault="00BE06EE">
      <w:r>
        <w:t xml:space="preserve">Padron-Navarta et al. 2014, Hilchie et al. 2014, and Peslier et al. 2015 all observe faster movement of Mg-vacancy-related defects [Mg] and/or [tri] relative to Si-vacancy-related defects [Ti] and [Si] during dehydration. This observation is echoed in our hydration data for SC1-7 (Figure 5) but we were unable to test this result during dehydration of our SC1-2 sample because these peaks were either not present ([Mg]) or not systematically present ([tri]).  </w:t>
      </w:r>
    </w:p>
    <w:p w14:paraId="4331C3A6" w14:textId="5E1B5DD6" w:rsidR="00F6765F" w:rsidRDefault="00BE06EE">
      <w:r>
        <w:t xml:space="preserve">During the sequential dehydration of the Kilauea Iki olivine, we observe a clear fast direction || </w:t>
      </w:r>
      <w:r>
        <w:rPr>
          <w:i/>
          <w:iCs/>
        </w:rPr>
        <w:t>a</w:t>
      </w:r>
      <w:r>
        <w:t xml:space="preserve"> in [Si] and [Ti] but not the [tri] peaks, which produce noisy, isotropic profiles with diffusivities that are, while still faster than would be expected from vacancy-controlled diffusivities in forsterite, roughly an order of magnitude slower || </w:t>
      </w:r>
      <w:r>
        <w:rPr>
          <w:i/>
          <w:iCs/>
        </w:rPr>
        <w:t>a</w:t>
      </w:r>
      <w:r>
        <w:t xml:space="preserve"> than the [Ti] and [Si] peaks, in contrast to the observations of faster [tri] movement by other authors. The difference in anisotropy also suggests that the dominant mechanism by which </w:t>
      </w:r>
      <w:del w:id="3486" w:author="Terry Plank" w:date="2017-12-07T09:44:00Z">
        <w:r w:rsidDel="002122F5">
          <w:delText>in our SC1-2 sample</w:delText>
        </w:r>
      </w:del>
      <w:ins w:id="3487" w:author="Terry Plank" w:date="2017-12-07T09:42:00Z">
        <w:r w:rsidR="002B4257">
          <w:t>H</w:t>
        </w:r>
      </w:ins>
      <w:ins w:id="3488" w:author="Terry Plank" w:date="2017-12-07T09:45:00Z">
        <w:r w:rsidR="002122F5">
          <w:t xml:space="preserve"> in our Iki sample</w:t>
        </w:r>
      </w:ins>
      <w:r>
        <w:t xml:space="preserve"> leaves</w:t>
      </w:r>
      <w:ins w:id="3489" w:author="Terry Plank" w:date="2017-12-07T09:44:00Z">
        <w:r w:rsidR="002122F5">
          <w:t xml:space="preserve"> </w:t>
        </w:r>
      </w:ins>
      <w:ins w:id="3490" w:author="Terry Plank" w:date="2017-12-07T09:45:00Z">
        <w:r w:rsidR="002122F5">
          <w:t>[tri] is</w:t>
        </w:r>
      </w:ins>
      <w:del w:id="3491" w:author="Terry Plank" w:date="2017-12-07T09:45:00Z">
        <w:r w:rsidDel="002122F5">
          <w:delText xml:space="preserve"> [</w:delText>
        </w:r>
      </w:del>
      <w:del w:id="3492" w:author="Terry Plank" w:date="2017-12-07T09:43:00Z">
        <w:r w:rsidDel="002B4257">
          <w:delText>tri</w:delText>
        </w:r>
      </w:del>
      <w:del w:id="3493" w:author="Terry Plank" w:date="2017-12-07T09:45:00Z">
        <w:r w:rsidDel="002122F5">
          <w:delText>] is</w:delText>
        </w:r>
      </w:del>
      <w:r>
        <w:t xml:space="preserve"> different from </w:t>
      </w:r>
      <w:del w:id="3494" w:author="Terry Plank" w:date="2017-12-07T09:45:00Z">
        <w:r w:rsidDel="002122F5">
          <w:delText xml:space="preserve">that by which in our </w:delText>
        </w:r>
      </w:del>
      <w:del w:id="3495" w:author="Terry Plank" w:date="2017-12-07T09:42:00Z">
        <w:r w:rsidDel="002B4257">
          <w:delText>SC1-2</w:delText>
        </w:r>
      </w:del>
      <w:del w:id="3496" w:author="Terry Plank" w:date="2017-12-07T09:45:00Z">
        <w:r w:rsidDel="002122F5">
          <w:delText xml:space="preserve"> sample</w:delText>
        </w:r>
      </w:del>
      <w:ins w:id="3497" w:author="Terry Plank" w:date="2017-12-07T09:45:00Z">
        <w:r w:rsidR="002122F5">
          <w:t>how it</w:t>
        </w:r>
      </w:ins>
      <w:r>
        <w:t xml:space="preserve"> leaves </w:t>
      </w:r>
      <w:del w:id="3498" w:author="Terry Plank" w:date="2017-12-07T09:45:00Z">
        <w:r w:rsidDel="002122F5">
          <w:delText xml:space="preserve">the </w:delText>
        </w:r>
      </w:del>
      <w:r>
        <w:t xml:space="preserve">[Ti] and [Si]. Perhaps, for instance, </w:t>
      </w:r>
      <w:del w:id="3499" w:author="Terry Plank" w:date="2017-12-07T09:45:00Z">
        <w:r w:rsidDel="002122F5">
          <w:delText>in our SC1-2 sample</w:delText>
        </w:r>
      </w:del>
      <w:ins w:id="3500" w:author="Terry Plank" w:date="2017-12-07T09:42:00Z">
        <w:r w:rsidR="002B4257">
          <w:t>H</w:t>
        </w:r>
      </w:ins>
      <w:r>
        <w:t xml:space="preserve"> leaves [Ti] and [Si] primarily at the PP rate but leaves [tri] primarily during some redistribution process, for instance by moving from a Mg vacancy to a Si vacancy as discussed in more detail later in the discussion.</w:t>
      </w:r>
    </w:p>
    <w:p w14:paraId="672BA2AD" w14:textId="77777777" w:rsidR="00F6765F" w:rsidRDefault="00BE06EE">
      <w:r>
        <w:t>The SC1-2 partial hydration to metastable equilibrium resulted in minuscule amounts of [Mg] and [tri] (Figures 4 and 5) too small to give meaningful diffusivities during dehydration. The absence of these peaks from SC1-2 and large increase in [Ti] suggest that in San Carlos olivine, the vast majority of H</w:t>
      </w:r>
      <w:r>
        <w:rPr>
          <w:vertAlign w:val="superscript"/>
        </w:rPr>
        <w:t>+</w:t>
      </w:r>
      <w:r>
        <w:t xml:space="preserve"> diffusion at the PP rate  is affecting the [Ti] specifically. The reason for this close association is not entirely clear, but the [Ti] defect requires Ti</w:t>
      </w:r>
      <w:r>
        <w:rPr>
          <w:vertAlign w:val="superscript"/>
        </w:rPr>
        <w:t>4+</w:t>
      </w:r>
      <w:r>
        <w:t xml:space="preserve"> substituting onto an octahedral site (Berry et al. 2007 XANES paper). The fact that H</w:t>
      </w:r>
      <w:r>
        <w:rPr>
          <w:vertAlign w:val="superscript"/>
        </w:rPr>
        <w:t>+</w:t>
      </w:r>
      <w:r>
        <w:t xml:space="preserve"> is able to enter San Carlos olivine so quickly in the first hours of hydration at the  PP rate suggests that at least some octahedral Ti is initially present in San Carlos olivine. If all of the Ti were on the tetrahedral site initially, then some of that Ti would need to change its position in the </w:t>
      </w:r>
      <w:commentRangeStart w:id="3501"/>
      <w:r>
        <w:t>crystal to create the [Ti] defect, a process that is unlikely to occur under the hour timescales at which diffusion is observed.</w:t>
      </w:r>
      <w:commentRangeEnd w:id="3501"/>
      <w:r w:rsidR="002122F5">
        <w:rPr>
          <w:rStyle w:val="CommentReference"/>
        </w:rPr>
        <w:commentReference w:id="3501"/>
      </w:r>
      <w:r>
        <w:t xml:space="preserve"> Thus, any rapid influx of H</w:t>
      </w:r>
      <w:r>
        <w:rPr>
          <w:vertAlign w:val="superscript"/>
        </w:rPr>
        <w:t>+</w:t>
      </w:r>
      <w:r>
        <w:t xml:space="preserve"> at the PP rate into an olivine may be limited not only by the initial quantity of Fe</w:t>
      </w:r>
      <w:r>
        <w:rPr>
          <w:vertAlign w:val="superscript"/>
        </w:rPr>
        <w:t>3+</w:t>
      </w:r>
      <w:r>
        <w:t xml:space="preserve"> (Kohlstedt and Mackwell 1998) but the initial amount of octahedral Ti.</w:t>
      </w:r>
    </w:p>
    <w:p w14:paraId="100CC2DB" w14:textId="77777777" w:rsidR="00F6765F" w:rsidRDefault="00BE06EE">
      <w:r>
        <w:t>The convergence of peak-specific rates in San Carlos olivine (Figure 8) suggests that in some applications peak-specific behavior may be safely ignored. An important exception may be the high-wavenumber [Si] peaks such as 3600 cm</w:t>
      </w:r>
      <w:r>
        <w:rPr>
          <w:vertAlign w:val="superscript"/>
        </w:rPr>
        <w:t>-1</w:t>
      </w:r>
      <w:r>
        <w:t xml:space="preserve"> peak in the San Carlos olivine described here and the 3613 cm</w:t>
      </w:r>
      <w:r>
        <w:rPr>
          <w:vertAlign w:val="superscript"/>
        </w:rPr>
        <w:t>-1</w:t>
      </w:r>
      <w:r>
        <w:t xml:space="preserve"> peak in forsterite described by Padron-Navarta et al. 2014. These peaks never came close to a rim concentration of zero in either of these experiments, and was particularly slow moving during early stages of dehydration. However, the 3600 cm</w:t>
      </w:r>
      <w:r>
        <w:rPr>
          <w:vertAlign w:val="superscript"/>
        </w:rPr>
        <w:t>-1</w:t>
      </w:r>
      <w:r>
        <w:t xml:space="preserve"> peak first rises (at 800°C) and then drops (at 1000°C) significantly in the Kilauea Iki olivine, indicating that it can sometimes increase or decrease relatively </w:t>
      </w:r>
      <w:r>
        <w:lastRenderedPageBreak/>
        <w:t>rapidly. Additional work to understand peak-specific behavior is warranted, and any workers concerned with H</w:t>
      </w:r>
      <w:r>
        <w:rPr>
          <w:vertAlign w:val="superscript"/>
        </w:rPr>
        <w:t>+</w:t>
      </w:r>
      <w:r>
        <w:t xml:space="preserve"> diffusion in or out of olivine or olivine-hosted melt inclusions should routinely obtain polarized FTIR profiles to help determine the importance of differences in individual peak behavior for a given olivine.</w:t>
      </w:r>
    </w:p>
    <w:p w14:paraId="549C16A3" w14:textId="32877EF7" w:rsidR="00F6765F" w:rsidRDefault="00BE06EE">
      <w:pPr>
        <w:pStyle w:val="Heading2"/>
      </w:pPr>
      <w:del w:id="3502" w:author="Terry Plank" w:date="2017-12-07T09:48:00Z">
        <w:r w:rsidDel="002122F5">
          <w:delText>The transition from</w:delText>
        </w:r>
      </w:del>
      <w:ins w:id="3503" w:author="Terry Plank" w:date="2017-12-07T09:48:00Z">
        <w:r w:rsidR="002122F5">
          <w:t>Achieving rates between</w:t>
        </w:r>
      </w:ins>
      <w:r>
        <w:t xml:space="preserve"> PP to PV during dehydration</w:t>
      </w:r>
    </w:p>
    <w:p w14:paraId="031D4535" w14:textId="139F45C5" w:rsidR="00F6765F" w:rsidRDefault="00BE06EE">
      <w:r>
        <w:t>We observe diffusivities significantly higher than those expected for vacancy-facilitated diffusion measured in synthetic forsterite (Figure 12), which suggests that at least one mechanism is occurring that involves only the movement of H</w:t>
      </w:r>
      <w:r>
        <w:rPr>
          <w:vertAlign w:val="superscript"/>
        </w:rPr>
        <w:t>+</w:t>
      </w:r>
      <w:r>
        <w:t xml:space="preserve"> and electrons, </w:t>
      </w:r>
      <w:del w:id="3504" w:author="Terry Plank" w:date="2017-12-07T09:49:00Z">
        <w:r w:rsidDel="002122F5">
          <w:delText>most famously</w:delText>
        </w:r>
      </w:del>
      <w:ins w:id="3505" w:author="Terry Plank" w:date="2017-12-07T09:49:00Z">
        <w:r w:rsidR="002122F5">
          <w:t>the classic redox mechanism:</w:t>
        </w:r>
      </w:ins>
      <w:r>
        <w:t xml:space="preserve"> </w:t>
      </w:r>
      <w:del w:id="3506" w:author="Terry Plank" w:date="2017-12-07T09:49:00Z">
        <w:r w:rsidDel="002122F5">
          <w:delText>as</w:delText>
        </w:r>
      </w:del>
      <w:r>
        <w:t xml:space="preserve">  2H</w:t>
      </w:r>
      <w:r>
        <w:rPr>
          <w:vertAlign w:val="superscript"/>
        </w:rPr>
        <w:t>+</w:t>
      </w:r>
      <w:r>
        <w:t xml:space="preserve"> + 2Fe</w:t>
      </w:r>
      <w:r>
        <w:rPr>
          <w:vertAlign w:val="superscript"/>
        </w:rPr>
        <w:t xml:space="preserve">2+ </w:t>
      </w:r>
      <w:r>
        <w:t>→</w:t>
      </w:r>
      <w:r>
        <w:rPr>
          <w:vertAlign w:val="superscript"/>
        </w:rPr>
        <w:t xml:space="preserve"> </w:t>
      </w:r>
      <w:r>
        <w:t>H</w:t>
      </w:r>
      <w:r>
        <w:rPr>
          <w:vertAlign w:val="subscript"/>
        </w:rPr>
        <w:t>2</w:t>
      </w:r>
      <w:r>
        <w:t xml:space="preserve"> + 2Fe</w:t>
      </w:r>
      <w:r>
        <w:rPr>
          <w:vertAlign w:val="superscript"/>
        </w:rPr>
        <w:t xml:space="preserve">3+ </w:t>
      </w:r>
      <w:r>
        <w:t>(Kohlstedt and Mackwell 1998). The relationship between this rapid process and purely vacancy-facilitated diffusion is traditionally understood in terms of the abrupt transition, a sort of light switch that is set to either on or off, at rates equal to either PP or PV. This clear transition has been observed for hydration (Figure 5; Kohlstedt &amp; Mackwell 1998; Demouchy &amp; Mackwell 2006),</w:t>
      </w:r>
      <w:ins w:id="3507" w:author="Terry Plank" w:date="2017-12-07T09:49:00Z">
        <w:r w:rsidR="002122F5">
          <w:t xml:space="preserve"> and in this study,</w:t>
        </w:r>
      </w:ins>
      <w:r>
        <w:t xml:space="preserve"> but our dehydration data are not not fully consistent with this model in terms of either edge concentrations or the rate of change in the diffusivities. Thoraval and Demouchy (2014) model profiles expected for such a transition (their Figure 6). Their models predict a fairly close equivalent to the metastable equilibrium concentration of hydration, in which very early stage dehydration profiles are not particularly well developed near the edge, reach a stage in which the profile is relatively flat with very steep drops on the edges, and then proceeds to drop at the PV rate. The Kilauea Iki bulk H</w:t>
      </w:r>
      <w:r>
        <w:rPr>
          <w:vertAlign w:val="superscript"/>
        </w:rPr>
        <w:t>+</w:t>
      </w:r>
      <w:r>
        <w:t xml:space="preserve"> profiles change very little during initial heating at 800</w:t>
      </w:r>
      <w:r>
        <w:rPr>
          <w:rFonts w:cs="Calibri"/>
        </w:rPr>
        <w:t>°C, when Thoraval and Demouchy suggest that rapid PP rate diffusion should be occuring, and then at 1000°C we observe reasonably well developed profiles from earlier on that appear to go to zero and are fairly consistent over time. The SC1-2 data had an initial hydrated concentration at metastable equilibrium rather than full solubility and might be expected to only proceed at the PP rate until all of the H</w:t>
      </w:r>
      <w:r>
        <w:rPr>
          <w:rFonts w:cs="Calibri"/>
          <w:vertAlign w:val="superscript"/>
        </w:rPr>
        <w:t>+</w:t>
      </w:r>
      <w:r>
        <w:rPr>
          <w:rFonts w:cs="Calibri"/>
        </w:rPr>
        <w:t xml:space="preserve"> had returned to its untreated level. Instead, the bulk H</w:t>
      </w:r>
      <w:r>
        <w:rPr>
          <w:rFonts w:cs="Calibri"/>
          <w:vertAlign w:val="superscript"/>
        </w:rPr>
        <w:t>+</w:t>
      </w:r>
      <w:r>
        <w:rPr>
          <w:rFonts w:cs="Calibri"/>
        </w:rPr>
        <w:t xml:space="preserve"> diffusivity in SC1-2 appears to slow down over time. </w:t>
      </w:r>
      <w:r>
        <w:t>The behavior of H</w:t>
      </w:r>
      <w:r>
        <w:rPr>
          <w:vertAlign w:val="superscript"/>
        </w:rPr>
        <w:t>+</w:t>
      </w:r>
      <w:r>
        <w:t xml:space="preserve"> and transition from the PP to the PV rate thus appears to be fundamentally different during dehydration than what might be expected from hydration experiments. </w:t>
      </w:r>
    </w:p>
    <w:p w14:paraId="14F4BB81" w14:textId="452A4D4D" w:rsidR="00F6765F" w:rsidRDefault="00BE06EE">
      <w:r>
        <w:t>This difference may be attributed to the relative instability of Fe</w:t>
      </w:r>
      <w:r>
        <w:rPr>
          <w:vertAlign w:val="superscript"/>
        </w:rPr>
        <w:t>3+</w:t>
      </w:r>
      <w:r>
        <w:t xml:space="preserve"> in the olivine structure. During PP-rate hydration, the reaction H</w:t>
      </w:r>
      <w:r>
        <w:rPr>
          <w:vertAlign w:val="subscript"/>
        </w:rPr>
        <w:t>2</w:t>
      </w:r>
      <w:r>
        <w:t xml:space="preserve"> + 2Fe</w:t>
      </w:r>
      <w:r>
        <w:rPr>
          <w:vertAlign w:val="superscript"/>
        </w:rPr>
        <w:t>3+</w:t>
      </w:r>
      <w:r>
        <w:t xml:space="preserve"> → 2H</w:t>
      </w:r>
      <w:r>
        <w:rPr>
          <w:vertAlign w:val="superscript"/>
        </w:rPr>
        <w:t>+</w:t>
      </w:r>
      <w:r>
        <w:t xml:space="preserve"> + 2Fe</w:t>
      </w:r>
      <w:r>
        <w:rPr>
          <w:vertAlign w:val="superscript"/>
        </w:rPr>
        <w:t>2+</w:t>
      </w:r>
      <w:r>
        <w:t xml:space="preserve"> may proceed rapidly to metastable equilibrium because the olivine structure can happily accommodate Fe</w:t>
      </w:r>
      <w:r>
        <w:rPr>
          <w:vertAlign w:val="superscript"/>
        </w:rPr>
        <w:t>2+</w:t>
      </w:r>
      <w:r>
        <w:t>, whereas the reverse reaction requires a buildup of Fe</w:t>
      </w:r>
      <w:r>
        <w:rPr>
          <w:vertAlign w:val="superscript"/>
        </w:rPr>
        <w:t>3+</w:t>
      </w:r>
      <w:r>
        <w:t>. The more Fe</w:t>
      </w:r>
      <w:r>
        <w:rPr>
          <w:vertAlign w:val="superscript"/>
        </w:rPr>
        <w:t>3+</w:t>
      </w:r>
      <w:r>
        <w:t xml:space="preserve"> that is already present, the less stable the overall structure, and the slower the reaction. This gradual slowing down may account for the decrease in H</w:t>
      </w:r>
      <w:r>
        <w:rPr>
          <w:vertAlign w:val="superscript"/>
        </w:rPr>
        <w:t>+</w:t>
      </w:r>
      <w:r>
        <w:t xml:space="preserve"> diffusivity during dehydration of SC1-2. We can also understand the difference in behavior for SC1-2 (decreasing diffusivities with time from fast to relatively slow) and Kiki at 1000°C (constant relatively slow diffusivities) as a difference in initial Fe</w:t>
      </w:r>
      <w:r>
        <w:rPr>
          <w:vertAlign w:val="superscript"/>
        </w:rPr>
        <w:t>3+</w:t>
      </w:r>
      <w:r>
        <w:t xml:space="preserve"> concentrations, with SC1-2 starting with relatively little Fe</w:t>
      </w:r>
      <w:r>
        <w:rPr>
          <w:vertAlign w:val="superscript"/>
        </w:rPr>
        <w:t>3+</w:t>
      </w:r>
      <w:r>
        <w:t xml:space="preserve"> and thus experiencing more initial H</w:t>
      </w:r>
      <w:r>
        <w:rPr>
          <w:vertAlign w:val="superscript"/>
        </w:rPr>
        <w:t>+</w:t>
      </w:r>
      <w:r>
        <w:t xml:space="preserve"> loss at the PP rate. In contrast, PP-rate loss of H</w:t>
      </w:r>
      <w:r>
        <w:rPr>
          <w:vertAlign w:val="superscript"/>
        </w:rPr>
        <w:t>+</w:t>
      </w:r>
      <w:r>
        <w:t xml:space="preserve"> may have been impeded in the significantly oxidized </w:t>
      </w:r>
      <w:del w:id="3508" w:author="Terry Plank" w:date="2017-12-07T09:51:00Z">
        <w:r w:rsidDel="00273602">
          <w:delText xml:space="preserve">(Helz et al. 2017) </w:delText>
        </w:r>
      </w:del>
      <w:r>
        <w:t>Kilauea Iki olivine</w:t>
      </w:r>
      <w:ins w:id="3509" w:author="Terry Plank" w:date="2017-12-07T09:51:00Z">
        <w:r w:rsidR="00273602">
          <w:t xml:space="preserve"> (FMQ+0.4, Helz et al., 2017).</w:t>
        </w:r>
      </w:ins>
      <w:del w:id="3510" w:author="Terry Plank" w:date="2017-12-07T09:51:00Z">
        <w:r w:rsidDel="00273602">
          <w:delText>.</w:delText>
        </w:r>
      </w:del>
    </w:p>
    <w:p w14:paraId="0BC9EEA7" w14:textId="77777777" w:rsidR="00F6765F" w:rsidRDefault="00BE06EE">
      <w:r>
        <w:t xml:space="preserve"> Because of this decrease in the bulk H</w:t>
      </w:r>
      <w:r>
        <w:rPr>
          <w:vertAlign w:val="superscript"/>
        </w:rPr>
        <w:t>+</w:t>
      </w:r>
      <w:r>
        <w:t xml:space="preserve"> diffusivity, the transition from the PP rate to the PV rate during dehydration is less like a light switch and more like a dimmer switch, with a top setting of PP and bottom setting of PV. However, this analogy is not perfect because, as discussed in the next two sections, variations in H</w:t>
      </w:r>
      <w:r>
        <w:rPr>
          <w:vertAlign w:val="superscript"/>
        </w:rPr>
        <w:t>+</w:t>
      </w:r>
      <w:r>
        <w:t xml:space="preserve"> diffusivities can also be affected by changes in the ferric/ferrous ratio and a competition between dehydration and rehydration associated with H</w:t>
      </w:r>
      <w:r>
        <w:rPr>
          <w:vertAlign w:val="superscript"/>
        </w:rPr>
        <w:t>+</w:t>
      </w:r>
      <w:r>
        <w:t xml:space="preserve"> redistributing among defect sites.</w:t>
      </w:r>
    </w:p>
    <w:p w14:paraId="5CD53C48" w14:textId="77777777" w:rsidR="00F6765F" w:rsidRDefault="00BE06EE">
      <w:pPr>
        <w:pStyle w:val="Heading2"/>
      </w:pPr>
      <w:r>
        <w:t>Redox re-equilibration and common Arrhenius laws</w:t>
      </w:r>
    </w:p>
    <w:p w14:paraId="7B767829" w14:textId="2946A9C0" w:rsidR="00F6765F" w:rsidRDefault="00BE06EE">
      <w:r>
        <w:t xml:space="preserve">An added complication is the potential for re-equilibration of the ferric/ferrous ratio with the </w:t>
      </w:r>
      <w:del w:id="3511" w:author="Terry Plank" w:date="2017-12-07T09:52:00Z">
        <w:r w:rsidDel="00273602">
          <w:delText xml:space="preserve">outside </w:delText>
        </w:r>
      </w:del>
      <w:ins w:id="3512" w:author="Terry Plank" w:date="2017-12-07T09:52:00Z">
        <w:r w:rsidR="00273602">
          <w:t xml:space="preserve">fO2 external to the sample </w:t>
        </w:r>
      </w:ins>
      <w:r>
        <w:t>(Gaetani et al. 2012) at rates likely to be set by vacancy diffusion (Uli Faul ref), which could reduce the Fe and allow PP-rate diffusion to continue where it might otherwise have stopped on account of a local over-abundance of Fe</w:t>
      </w:r>
      <w:r>
        <w:rPr>
          <w:vertAlign w:val="superscript"/>
        </w:rPr>
        <w:t>3+</w:t>
      </w:r>
      <w:r>
        <w:t xml:space="preserve">. Once the lattice of a given olivine’s ability to </w:t>
      </w:r>
      <w:r>
        <w:lastRenderedPageBreak/>
        <w:t>accept Fe</w:t>
      </w:r>
      <w:r>
        <w:rPr>
          <w:vertAlign w:val="superscript"/>
        </w:rPr>
        <w:t>3+</w:t>
      </w:r>
      <w:r>
        <w:t xml:space="preserve"> has been saturat</w:t>
      </w:r>
      <w:ins w:id="3513" w:author="Terry Plank" w:date="2017-12-07T09:53:00Z">
        <w:r w:rsidR="00273602">
          <w:t>ed</w:t>
        </w:r>
      </w:ins>
      <w:del w:id="3514" w:author="Terry Plank" w:date="2017-12-07T09:53:00Z">
        <w:r w:rsidDel="00273602">
          <w:delText>ion</w:delText>
        </w:r>
      </w:del>
      <w:r>
        <w:t xml:space="preserve">, </w:t>
      </w:r>
      <w:ins w:id="3515" w:author="Terry Plank" w:date="2017-12-07T09:53:00Z">
        <w:r w:rsidR="00273602">
          <w:t>and the redox</w:t>
        </w:r>
      </w:ins>
      <w:del w:id="3516" w:author="Terry Plank" w:date="2017-12-07T09:53:00Z">
        <w:r w:rsidDel="00273602">
          <w:delText>PP</w:delText>
        </w:r>
      </w:del>
      <w:r>
        <w:t xml:space="preserve">-rate </w:t>
      </w:r>
      <w:del w:id="3517" w:author="Terry Plank" w:date="2017-12-07T09:53:00Z">
        <w:r w:rsidDel="00273602">
          <w:delText xml:space="preserve">diffusion </w:delText>
        </w:r>
      </w:del>
      <w:r>
        <w:t xml:space="preserve">in that olivine will then be limited by the rate at </w:t>
      </w:r>
      <w:commentRangeStart w:id="3518"/>
      <w:r>
        <w:t>which Fe</w:t>
      </w:r>
      <w:r>
        <w:rPr>
          <w:vertAlign w:val="superscript"/>
        </w:rPr>
        <w:t>3+</w:t>
      </w:r>
      <w:r>
        <w:t xml:space="preserve"> can be re-introduced. This ferrous/ferric re-equilibration rate, if it is similar for different olivines, may at least partially explain the observation of a common set of Arrhenius laws for a variety of different olivines (Figure 12). </w:t>
      </w:r>
      <w:commentRangeEnd w:id="3518"/>
      <w:r w:rsidR="00EA50D3">
        <w:rPr>
          <w:rStyle w:val="CommentReference"/>
        </w:rPr>
        <w:commentReference w:id="3518"/>
      </w:r>
    </w:p>
    <w:p w14:paraId="0AECAD37" w14:textId="77777777" w:rsidR="00F6765F" w:rsidRDefault="00BE06EE">
      <w:pPr>
        <w:pStyle w:val="Heading2"/>
      </w:pPr>
      <w:commentRangeStart w:id="3519"/>
      <w:r>
        <w:t>Redistribution of H</w:t>
      </w:r>
      <w:r>
        <w:rPr>
          <w:vertAlign w:val="superscript"/>
        </w:rPr>
        <w:t>+</w:t>
      </w:r>
      <w:r>
        <w:t xml:space="preserve"> among incorporation sites</w:t>
      </w:r>
      <w:commentRangeEnd w:id="3519"/>
      <w:r w:rsidR="00EA50D3">
        <w:rPr>
          <w:rStyle w:val="CommentReference"/>
          <w:rFonts w:ascii="Calibri" w:eastAsia="Calibri" w:hAnsi="Calibri" w:cstheme="minorBidi"/>
          <w:b w:val="0"/>
          <w:bCs w:val="0"/>
          <w:i w:val="0"/>
        </w:rPr>
        <w:commentReference w:id="3519"/>
      </w:r>
    </w:p>
    <w:p w14:paraId="34BDD53F" w14:textId="787C872E" w:rsidR="00F6765F" w:rsidRDefault="00BE06EE">
      <w:r>
        <w:t xml:space="preserve">In addition  </w:t>
      </w:r>
      <w:ins w:id="3520" w:author="Terry Plank" w:date="2017-12-07T09:55:00Z">
        <w:r w:rsidR="00EA50D3">
          <w:t xml:space="preserve">to </w:t>
        </w:r>
      </w:ins>
      <w:del w:id="3521" w:author="Terry Plank" w:date="2017-12-07T09:55:00Z">
        <w:r w:rsidDel="00EA50D3">
          <w:delText xml:space="preserve">moving </w:delText>
        </w:r>
      </w:del>
      <w:ins w:id="3522" w:author="Terry Plank" w:date="2017-12-07T09:55:00Z">
        <w:r w:rsidR="00EA50D3">
          <w:t xml:space="preserve">driving </w:t>
        </w:r>
      </w:ins>
      <w:r>
        <w:t>H</w:t>
      </w:r>
      <w:r>
        <w:rPr>
          <w:vertAlign w:val="superscript"/>
        </w:rPr>
        <w:t>+</w:t>
      </w:r>
      <w:r>
        <w:t xml:space="preserve"> out of the structure, a </w:t>
      </w:r>
      <w:del w:id="3523" w:author="Terry Plank" w:date="2017-12-07T09:55:00Z">
        <w:r w:rsidDel="00EA50D3">
          <w:delText xml:space="preserve">hydrous olivine moved into </w:delText>
        </w:r>
      </w:del>
      <w:r>
        <w:t xml:space="preserve">a lower pressure environment, e.g. 1 bar at Kilauea Iki (Ferguson et al. 2016), may improve </w:t>
      </w:r>
      <w:del w:id="3524" w:author="Terry Plank" w:date="2017-12-07T09:55:00Z">
        <w:r w:rsidDel="00EA50D3">
          <w:delText xml:space="preserve">its </w:delText>
        </w:r>
      </w:del>
      <w:ins w:id="3525" w:author="Terry Plank" w:date="2017-12-07T09:55:00Z">
        <w:r w:rsidR="00EA50D3">
          <w:t xml:space="preserve">the </w:t>
        </w:r>
      </w:ins>
      <w:r>
        <w:t>stability</w:t>
      </w:r>
      <w:ins w:id="3526" w:author="Terry Plank" w:date="2017-12-07T09:55:00Z">
        <w:r w:rsidR="00EA50D3">
          <w:t xml:space="preserve"> of a hydrated olivine</w:t>
        </w:r>
      </w:ins>
      <w:r>
        <w:t xml:space="preserve"> in part through a redistribution of the H</w:t>
      </w:r>
      <w:r>
        <w:rPr>
          <w:vertAlign w:val="superscript"/>
        </w:rPr>
        <w:t>+</w:t>
      </w:r>
      <w:r>
        <w:t xml:space="preserve"> among different sites. Such a redistribution can be seen in both the Kilauea Iki and San Carlos olivine.</w:t>
      </w:r>
    </w:p>
    <w:p w14:paraId="71AAA98D" w14:textId="77777777" w:rsidR="00F6765F" w:rsidRDefault="00BE06EE">
      <w:pPr>
        <w:pStyle w:val="Heading3"/>
      </w:pPr>
      <w:r>
        <w:t>Peak redistribution in Kilauea Iki</w:t>
      </w:r>
    </w:p>
    <w:p w14:paraId="3B3773FE" w14:textId="77777777" w:rsidR="00F6765F" w:rsidRDefault="00BE06EE">
      <w:r>
        <w:t>After 8 hours of heating at 800°C, Kilauea Iki olivine shows a clear decrease in the [tri] concentration and corresponding increase in [Si], while the [Ti] peaks and bulk H</w:t>
      </w:r>
      <w:r>
        <w:rPr>
          <w:vertAlign w:val="superscript"/>
        </w:rPr>
        <w:t>+</w:t>
      </w:r>
      <w:r>
        <w:t xml:space="preserve"> were essentially immobile (Figure 9), in striking contrast to the clear loss in [Ti] from San Carlos olivine SC1-2 under the same experimental conditions (Figure 7). After increasing the temperature to 1000°C, the [Ti] exhibited fast, anisotropic loss profiles from Iki (Figure 10). The reason for this jump in the [Ti] movement rate, from essentially immobile (at or near thePV rate) to noticeable H</w:t>
      </w:r>
      <w:r>
        <w:rPr>
          <w:vertAlign w:val="superscript"/>
        </w:rPr>
        <w:t>+</w:t>
      </w:r>
      <w:r>
        <w:t xml:space="preserve"> loss at the PP rate, is not entirely clear but may be related to the equilibration in the redox state of the crystal. </w:t>
      </w:r>
    </w:p>
    <w:p w14:paraId="5969B528" w14:textId="77777777" w:rsidR="00F6765F" w:rsidRDefault="00BE06EE">
      <w:r>
        <w:t>Although the experiments were run at relatively reducing conditions, at 800°C the kinetics of Fe oxidation state equilibration may have been too sluggish to produce enough Fe</w:t>
      </w:r>
      <w:r>
        <w:rPr>
          <w:vertAlign w:val="superscript"/>
        </w:rPr>
        <w:t>2+</w:t>
      </w:r>
      <w:r>
        <w:t xml:space="preserve"> in Kiki for PP-rate diffusion to proceed efficiently. </w:t>
      </w:r>
      <w:commentRangeStart w:id="3527"/>
      <w:r>
        <w:t>Alternatively, PP-rate diffusion may have been occurring from [Ti] at 800°C, but that loss could have been masked by rapid redistribution of H</w:t>
      </w:r>
      <w:r>
        <w:rPr>
          <w:vertAlign w:val="superscript"/>
        </w:rPr>
        <w:t>+</w:t>
      </w:r>
      <w:r>
        <w:t xml:space="preserve"> from [Si] and/or [tri].</w:t>
      </w:r>
      <w:commentRangeEnd w:id="3527"/>
      <w:r w:rsidR="00EA50D3">
        <w:rPr>
          <w:rStyle w:val="CommentReference"/>
        </w:rPr>
        <w:commentReference w:id="3527"/>
      </w:r>
      <w:r>
        <w:t xml:space="preserve"> Both possibilities are difficult to test with the current data set. What is clear is that after an initial period of re-equilibration and redistribution and at the higher temperature more relevant to most geologic applications, [Ti] dehydration profiles show a clear fast direction || </w:t>
      </w:r>
      <w:r>
        <w:rPr>
          <w:i/>
          <w:iCs/>
        </w:rPr>
        <w:t>a</w:t>
      </w:r>
      <w:r>
        <w:t xml:space="preserve"> and diffusivities intermediate between PP and PV. </w:t>
      </w:r>
    </w:p>
    <w:p w14:paraId="4757B039" w14:textId="77777777" w:rsidR="00F6765F" w:rsidRDefault="00BE06EE">
      <w:pPr>
        <w:pStyle w:val="Heading3"/>
      </w:pPr>
      <w:r>
        <w:t>Peak redistribution in San Carlos olivine</w:t>
      </w:r>
    </w:p>
    <w:p w14:paraId="0A105BBE" w14:textId="77777777" w:rsidR="00F6765F" w:rsidRDefault="00BE06EE">
      <w:r>
        <w:t>Immediately prior to dehydration, the H</w:t>
      </w:r>
      <w:r>
        <w:rPr>
          <w:vertAlign w:val="superscript"/>
        </w:rPr>
        <w:t>+</w:t>
      </w:r>
      <w:r>
        <w:t xml:space="preserve"> in San Carlos olivine SC1-2 was observed almost entirely as [Ti], which decreased rapidly with a fast direction || </w:t>
      </w:r>
      <w:r>
        <w:rPr>
          <w:i/>
          <w:iCs/>
        </w:rPr>
        <w:t>a</w:t>
      </w:r>
      <w:r>
        <w:t>. Most of the [Si] peaks behaved similarly to [Ti], with the exception of one small peak at 3600 cm</w:t>
      </w:r>
      <w:r>
        <w:rPr>
          <w:vertAlign w:val="superscript"/>
        </w:rPr>
        <w:t>-1</w:t>
      </w:r>
      <w:r>
        <w:t xml:space="preserve"> (Figure 6). The increase in the rate of [Si] movement coupled with a decrease in the rate of [Ti] (Figure 8) suggests that at least some of the H</w:t>
      </w:r>
      <w:r>
        <w:rPr>
          <w:vertAlign w:val="superscript"/>
        </w:rPr>
        <w:t>+</w:t>
      </w:r>
      <w:r>
        <w:t xml:space="preserve"> leaving the [Si] is doing so by moving into other Si vacancies associated with [Ti] rather than leaving the crystal directly.</w:t>
      </w:r>
    </w:p>
    <w:p w14:paraId="309C441E" w14:textId="77777777" w:rsidR="00F6765F" w:rsidRDefault="00BE06EE">
      <w:r>
        <w:t xml:space="preserve">The initial hydrogen movement of [Ti] out of SC1-2 occurs at rates comparable to the PP rate  (Figure 7D-F), which suggests Fe oxidation and an increase in the number of open tetrahedral site vacancies near octahedral Ti: </w:t>
      </w:r>
    </w:p>
    <w:p w14:paraId="75EE004C" w14:textId="77777777" w:rsidR="00F6765F" w:rsidRDefault="00F6765F"/>
    <w:p w14:paraId="468E55CD" w14:textId="77777777" w:rsidR="00F6765F" w:rsidRDefault="00BE06EE">
      <w:commentRangeStart w:id="3528"/>
      <w:r>
        <w:t>2(Fe</w:t>
      </w:r>
      <w:r>
        <w:rPr>
          <w:vertAlign w:val="superscript"/>
        </w:rPr>
        <w:t>2+</w:t>
      </w:r>
      <w:r>
        <w:rPr>
          <w:vertAlign w:val="subscript"/>
        </w:rPr>
        <w:t>M</w:t>
      </w:r>
      <w:r>
        <w:t>)</w:t>
      </w:r>
      <w:r>
        <w:rPr>
          <w:vertAlign w:val="superscript"/>
        </w:rPr>
        <w:t xml:space="preserve">x </w:t>
      </w:r>
      <w:r>
        <w:t xml:space="preserve"> + (Ti</w:t>
      </w:r>
      <w:r>
        <w:rPr>
          <w:vertAlign w:val="subscript"/>
        </w:rPr>
        <w:t xml:space="preserve">M </w:t>
      </w:r>
      <w:r>
        <w:t>)</w:t>
      </w:r>
      <w:r>
        <w:rPr>
          <w:vertAlign w:val="superscript"/>
        </w:rPr>
        <w:t>**</w:t>
      </w:r>
      <w:r>
        <w:t xml:space="preserve"> + (2H</w:t>
      </w:r>
      <w:r>
        <w:rPr>
          <w:vertAlign w:val="superscript"/>
        </w:rPr>
        <w:t>+</w:t>
      </w:r>
      <w:r>
        <w:rPr>
          <w:vertAlign w:val="subscript"/>
        </w:rPr>
        <w:t>T</w:t>
      </w:r>
      <w:r>
        <w:t>)</w:t>
      </w:r>
      <w:r>
        <w:rPr>
          <w:vertAlign w:val="superscript"/>
        </w:rPr>
        <w:t xml:space="preserve">’’ </w:t>
      </w:r>
      <w:r>
        <w:t>→ 2H</w:t>
      </w:r>
      <w:r>
        <w:rPr>
          <w:vertAlign w:val="subscript"/>
        </w:rPr>
        <w:t>2</w:t>
      </w:r>
      <w:r>
        <w:t xml:space="preserve"> + 2(Fe</w:t>
      </w:r>
      <w:r>
        <w:rPr>
          <w:vertAlign w:val="superscript"/>
        </w:rPr>
        <w:t>3+</w:t>
      </w:r>
      <w:r>
        <w:rPr>
          <w:vertAlign w:val="subscript"/>
        </w:rPr>
        <w:t>M</w:t>
      </w:r>
      <w:r>
        <w:t>)</w:t>
      </w:r>
      <w:r>
        <w:rPr>
          <w:vertAlign w:val="superscript"/>
        </w:rPr>
        <w:t>*</w:t>
      </w:r>
      <w:r>
        <w:t xml:space="preserve"> + (Ti</w:t>
      </w:r>
      <w:r>
        <w:rPr>
          <w:vertAlign w:val="subscript"/>
        </w:rPr>
        <w:t xml:space="preserve">M </w:t>
      </w:r>
      <w:r>
        <w:t>)</w:t>
      </w:r>
      <w:r>
        <w:rPr>
          <w:vertAlign w:val="superscript"/>
        </w:rPr>
        <w:t>**</w:t>
      </w:r>
      <w:r>
        <w:t xml:space="preserve"> + (V</w:t>
      </w:r>
      <w:r>
        <w:rPr>
          <w:vertAlign w:val="subscript"/>
        </w:rPr>
        <w:t>T</w:t>
      </w:r>
      <w:r>
        <w:t>)</w:t>
      </w:r>
      <w:r>
        <w:rPr>
          <w:vertAlign w:val="superscript"/>
        </w:rPr>
        <w:t>’’’’</w:t>
      </w:r>
      <w:r>
        <w:t>.</w:t>
      </w:r>
      <w:r>
        <w:rPr>
          <w:vertAlign w:val="superscript"/>
        </w:rPr>
        <w:tab/>
      </w:r>
      <w:r>
        <w:rPr>
          <w:vertAlign w:val="superscript"/>
        </w:rPr>
        <w:tab/>
      </w:r>
      <w:commentRangeEnd w:id="3528"/>
      <w:r w:rsidR="00EA50D3">
        <w:rPr>
          <w:rStyle w:val="CommentReference"/>
        </w:rPr>
        <w:commentReference w:id="3528"/>
      </w:r>
    </w:p>
    <w:p w14:paraId="5D7E6C6B" w14:textId="77777777" w:rsidR="00F6765F" w:rsidRDefault="00F6765F"/>
    <w:p w14:paraId="561221A2" w14:textId="77777777" w:rsidR="00F6765F" w:rsidRDefault="00BE06EE">
      <w:pPr>
        <w:ind w:firstLine="0"/>
      </w:pPr>
      <w:r>
        <w:t>In contrast, the profiles for the high-wavenumber [Si] peak that was initially present in our sample (Figure 3A) did not change significantly during the initial stages of either hydration or dehydration, suggesting that H</w:t>
      </w:r>
      <w:r>
        <w:rPr>
          <w:vertAlign w:val="superscript"/>
        </w:rPr>
        <w:t>+</w:t>
      </w:r>
      <w:r>
        <w:t xml:space="preserve"> loss by PP from this site was impeded for reasons that are unclear.</w:t>
      </w:r>
    </w:p>
    <w:p w14:paraId="10A118C0" w14:textId="77777777" w:rsidR="00F6765F" w:rsidRDefault="00BE06EE">
      <w:r>
        <w:t>The [Ti] mechanism is known from incorporation studies as a particularly favorable position for H</w:t>
      </w:r>
      <w:r>
        <w:rPr>
          <w:vertAlign w:val="superscript"/>
        </w:rPr>
        <w:t>+</w:t>
      </w:r>
      <w:r>
        <w:t xml:space="preserve"> (e.g., Berry et al. 2005). Because of the relative stability of [Ti], any H</w:t>
      </w:r>
      <w:r>
        <w:rPr>
          <w:vertAlign w:val="superscript"/>
        </w:rPr>
        <w:t>+</w:t>
      </w:r>
      <w:r>
        <w:t xml:space="preserve"> that are unable to leave readily by PP from [Si] may prefer to move into recently-vacated Si vacancies that bring them closer to the octahedral Ti:</w:t>
      </w:r>
    </w:p>
    <w:p w14:paraId="0F3F2983" w14:textId="77777777" w:rsidR="00F6765F" w:rsidRDefault="00F6765F"/>
    <w:p w14:paraId="05283D11" w14:textId="77777777" w:rsidR="00F6765F" w:rsidRDefault="00BE06EE">
      <w:r>
        <w:lastRenderedPageBreak/>
        <w:t xml:space="preserve"> 2(Fe</w:t>
      </w:r>
      <w:r>
        <w:rPr>
          <w:vertAlign w:val="superscript"/>
        </w:rPr>
        <w:t>3+</w:t>
      </w:r>
      <w:r>
        <w:rPr>
          <w:vertAlign w:val="subscript"/>
        </w:rPr>
        <w:t>M</w:t>
      </w:r>
      <w:r>
        <w:t>)</w:t>
      </w:r>
      <w:r>
        <w:rPr>
          <w:vertAlign w:val="superscript"/>
        </w:rPr>
        <w:t>*</w:t>
      </w:r>
      <w:r>
        <w:t xml:space="preserve"> + (Ti</w:t>
      </w:r>
      <w:r>
        <w:rPr>
          <w:vertAlign w:val="subscript"/>
        </w:rPr>
        <w:t xml:space="preserve">M </w:t>
      </w:r>
      <w:r>
        <w:t>)</w:t>
      </w:r>
      <w:r>
        <w:rPr>
          <w:vertAlign w:val="superscript"/>
        </w:rPr>
        <w:t>**</w:t>
      </w:r>
      <w:r>
        <w:t xml:space="preserve"> + (V</w:t>
      </w:r>
      <w:r>
        <w:rPr>
          <w:vertAlign w:val="subscript"/>
        </w:rPr>
        <w:t>T</w:t>
      </w:r>
      <w:r>
        <w:t>)</w:t>
      </w:r>
      <w:r>
        <w:rPr>
          <w:vertAlign w:val="superscript"/>
        </w:rPr>
        <w:t>’’’’</w:t>
      </w:r>
      <w:r>
        <w:t xml:space="preserve"> + (4H</w:t>
      </w:r>
      <w:r>
        <w:rPr>
          <w:vertAlign w:val="superscript"/>
        </w:rPr>
        <w:t>+</w:t>
      </w:r>
      <w:r>
        <w:t>)</w:t>
      </w:r>
      <w:r>
        <w:rPr>
          <w:vertAlign w:val="subscript"/>
        </w:rPr>
        <w:t>Si</w:t>
      </w:r>
      <w:r>
        <w:rPr>
          <w:vertAlign w:val="superscript"/>
        </w:rPr>
        <w:t>x</w:t>
      </w:r>
      <w:r>
        <w:t xml:space="preserve"> → 2(Fe</w:t>
      </w:r>
      <w:r>
        <w:rPr>
          <w:vertAlign w:val="superscript"/>
        </w:rPr>
        <w:t>3+</w:t>
      </w:r>
      <w:r>
        <w:rPr>
          <w:vertAlign w:val="subscript"/>
        </w:rPr>
        <w:t>M</w:t>
      </w:r>
      <w:r>
        <w:t>)</w:t>
      </w:r>
      <w:r>
        <w:rPr>
          <w:vertAlign w:val="superscript"/>
        </w:rPr>
        <w:t>*</w:t>
      </w:r>
      <w:r>
        <w:t xml:space="preserve"> + (Ti</w:t>
      </w:r>
      <w:r>
        <w:rPr>
          <w:vertAlign w:val="subscript"/>
        </w:rPr>
        <w:t xml:space="preserve">M </w:t>
      </w:r>
      <w:r>
        <w:t>)</w:t>
      </w:r>
      <w:r>
        <w:rPr>
          <w:vertAlign w:val="superscript"/>
        </w:rPr>
        <w:t>**</w:t>
      </w:r>
      <w:r>
        <w:t xml:space="preserve"> + 2(2H</w:t>
      </w:r>
      <w:r>
        <w:rPr>
          <w:vertAlign w:val="superscript"/>
        </w:rPr>
        <w:t>+</w:t>
      </w:r>
      <w:r>
        <w:t>)</w:t>
      </w:r>
      <w:r>
        <w:rPr>
          <w:vertAlign w:val="superscript"/>
        </w:rPr>
        <w:t>’’</w:t>
      </w:r>
      <w:r>
        <w:t>.</w:t>
      </w:r>
    </w:p>
    <w:p w14:paraId="73BB6AAC" w14:textId="77777777" w:rsidR="00F6765F" w:rsidRDefault="00F6765F"/>
    <w:p w14:paraId="77F83CD8" w14:textId="77777777" w:rsidR="00F6765F" w:rsidRDefault="00BE06EE">
      <w:pPr>
        <w:ind w:firstLine="0"/>
      </w:pPr>
      <w:r>
        <w:t>As H loss proceeds at the PP rate from [Ti], the number of Si vacancies near octahedral Ti increases, and so the redistribution of H</w:t>
      </w:r>
      <w:r>
        <w:rPr>
          <w:vertAlign w:val="superscript"/>
        </w:rPr>
        <w:t>+</w:t>
      </w:r>
      <w:r>
        <w:t xml:space="preserve"> from [Si] to [Ti] becomes easier and thus faster. This increase in Si vacancies is also likely to increase the rate of vacancy-facilitated diffusion of the H</w:t>
      </w:r>
      <w:r>
        <w:rPr>
          <w:vertAlign w:val="superscript"/>
        </w:rPr>
        <w:t>+</w:t>
      </w:r>
      <w:r>
        <w:t xml:space="preserve"> in this [Si] peak out of the crystal.</w:t>
      </w:r>
    </w:p>
    <w:p w14:paraId="09432E1F" w14:textId="4CF39F02" w:rsidR="00F6765F" w:rsidRDefault="00BE06EE">
      <w:r>
        <w:t>Such a redistribution would explain the relative changes in rates that we observe between [Ti] and [Si] in Figure 8. The H</w:t>
      </w:r>
      <w:r>
        <w:rPr>
          <w:vertAlign w:val="superscript"/>
        </w:rPr>
        <w:t>+</w:t>
      </w:r>
      <w:r>
        <w:t xml:space="preserve"> leaves quickly from [Ti] at the PP rate throughout the duration of the experiment, but the peak appears to slow down as more and more H</w:t>
      </w:r>
      <w:r>
        <w:rPr>
          <w:vertAlign w:val="superscript"/>
        </w:rPr>
        <w:t>+</w:t>
      </w:r>
      <w:r>
        <w:t xml:space="preserve"> moves into [Ti] from [Si]. Thus, the observed loss of the [Si] peak may not represent H</w:t>
      </w:r>
      <w:r>
        <w:rPr>
          <w:vertAlign w:val="superscript"/>
        </w:rPr>
        <w:t>+</w:t>
      </w:r>
      <w:r>
        <w:t xml:space="preserve"> moving out of the sample at all, but rather may indicate</w:t>
      </w:r>
      <w:ins w:id="3529" w:author="Terry Plank" w:date="2017-12-07T09:58:00Z">
        <w:r w:rsidR="00EA50D3">
          <w:t xml:space="preserve"> the</w:t>
        </w:r>
      </w:ins>
      <w:r>
        <w:t xml:space="preserve"> rate at which the H</w:t>
      </w:r>
      <w:r>
        <w:rPr>
          <w:vertAlign w:val="superscript"/>
        </w:rPr>
        <w:t>+</w:t>
      </w:r>
      <w:r>
        <w:t xml:space="preserve"> is redistributing between sites. This redistribution is slow enough to observe over a period of days because this experiment was conducted at the relatively low temperature of 800°C, but at magmatic temperatures and/or in samples with higher concentrations of H</w:t>
      </w:r>
      <w:r>
        <w:rPr>
          <w:vertAlign w:val="superscript"/>
        </w:rPr>
        <w:t>+</w:t>
      </w:r>
      <w:r>
        <w:t xml:space="preserve"> in relatively unstable defects, the redistribution rates are likely to be higher.</w:t>
      </w:r>
    </w:p>
    <w:p w14:paraId="714D1448" w14:textId="77777777" w:rsidR="00F6765F" w:rsidRDefault="00BE06EE">
      <w:r>
        <w:t>Conclusions</w:t>
      </w:r>
    </w:p>
    <w:p w14:paraId="350FF0C3" w14:textId="77777777" w:rsidR="00F6765F" w:rsidRDefault="00BE06EE">
      <w:r>
        <w:t>We conducted a series of hydration and dehydration experiments to gain insight into the behavior of H</w:t>
      </w:r>
      <w:r>
        <w:rPr>
          <w:vertAlign w:val="superscript"/>
        </w:rPr>
        <w:t>+</w:t>
      </w:r>
      <w:r>
        <w:t xml:space="preserve"> in natural olivine. The results indicate a great deal of complexity, even for just the two olivines used in our study. H</w:t>
      </w:r>
      <w:r>
        <w:rPr>
          <w:vertAlign w:val="superscript"/>
        </w:rPr>
        <w:t>+</w:t>
      </w:r>
      <w:r>
        <w:t xml:space="preserve"> movement in other olivines may deviate considerably from our results given significantly different defect structures or under different pressure and temperature conditions, as was observed for instance in different in H</w:t>
      </w:r>
      <w:r>
        <w:rPr>
          <w:vertAlign w:val="superscript"/>
        </w:rPr>
        <w:t>+</w:t>
      </w:r>
      <w:r>
        <w:t xml:space="preserve"> behavior in the Kilauea Iki olivine at 800°C versus 1000°C. While there is still much that we do not understand, we can however draw three conclusions with some certainty.</w:t>
      </w:r>
    </w:p>
    <w:p w14:paraId="3F94442E" w14:textId="77777777" w:rsidR="00F6765F" w:rsidRDefault="00BE06EE">
      <w:r>
        <w:t>First, the [Ti] mechanism, which is associated with octahedral Ti, can and does move very fast, at or near proton-polaron rates, during hydration. H</w:t>
      </w:r>
      <w:r>
        <w:rPr>
          <w:vertAlign w:val="superscript"/>
        </w:rPr>
        <w:t>+</w:t>
      </w:r>
      <w:r>
        <w:t xml:space="preserve"> movement into this defect at these very fast rates requires that the Ti be present initially in an octahedral rather than tetrahedral site because the movement of H</w:t>
      </w:r>
      <w:r>
        <w:rPr>
          <w:vertAlign w:val="superscript"/>
        </w:rPr>
        <w:t>+</w:t>
      </w:r>
      <w:r>
        <w:t xml:space="preserve"> is too rapid to allow for a reaction to occur in which Ti, or any other large ion, can move between sites. Thus, rapid hydration of olivine depends at least partially on the initial concentration of octahedral Ti.</w:t>
      </w:r>
    </w:p>
    <w:p w14:paraId="36085C4C" w14:textId="3ECEF64E" w:rsidR="00F6765F" w:rsidRDefault="00BE06EE">
      <w:r>
        <w:t>Second, the rates at which both bulk H</w:t>
      </w:r>
      <w:r>
        <w:rPr>
          <w:vertAlign w:val="superscript"/>
        </w:rPr>
        <w:t>+</w:t>
      </w:r>
      <w:r>
        <w:t xml:space="preserve"> and individual defects sites move can change over time and depending on the defect structure of the crystal. Thus, the use of constant peak-specific diffusivities measured in synthetic forsterite, e.g., as measured by Padron-Navarta et al. 2014 and applied in Tollan et al. 2015, is inappropriate for natural, </w:t>
      </w:r>
      <w:del w:id="3530" w:author="Terry Plank" w:date="2017-12-07T10:00:00Z">
        <w:r w:rsidDel="00EA50D3">
          <w:delText>defect</w:delText>
        </w:r>
      </w:del>
      <w:ins w:id="3531" w:author="Terry Plank" w:date="2017-12-07T10:00:00Z">
        <w:r w:rsidR="00EA50D3">
          <w:t>Fe-bearing</w:t>
        </w:r>
      </w:ins>
      <w:del w:id="3532" w:author="Terry Plank" w:date="2017-12-07T10:00:00Z">
        <w:r w:rsidDel="00EA50D3">
          <w:delText>-rich</w:delText>
        </w:r>
      </w:del>
      <w:r>
        <w:t xml:space="preserve"> samples. Further, the changes in bulk H</w:t>
      </w:r>
      <w:r>
        <w:rPr>
          <w:vertAlign w:val="superscript"/>
        </w:rPr>
        <w:t>+</w:t>
      </w:r>
      <w:r>
        <w:t xml:space="preserve"> diffusivities observed here for dehydration are different from</w:t>
      </w:r>
      <w:ins w:id="3533" w:author="Terry Plank" w:date="2017-12-07T10:01:00Z">
        <w:r w:rsidR="00EA50D3">
          <w:t xml:space="preserve"> those observed here and elsewhere for hydration. </w:t>
        </w:r>
      </w:ins>
      <w:r>
        <w:t xml:space="preserve"> </w:t>
      </w:r>
      <w:del w:id="3534" w:author="Terry Plank" w:date="2017-12-07T10:01:00Z">
        <w:r w:rsidDel="00EA50D3">
          <w:delText xml:space="preserve">the </w:delText>
        </w:r>
      </w:del>
      <w:ins w:id="3535" w:author="Terry Plank" w:date="2017-12-07T10:02:00Z">
        <w:r w:rsidR="00EA50D3">
          <w:t>Moreover</w:t>
        </w:r>
      </w:ins>
      <w:ins w:id="3536" w:author="Terry Plank" w:date="2017-12-07T10:01:00Z">
        <w:r w:rsidR="00EA50D3">
          <w:t xml:space="preserve">, the </w:t>
        </w:r>
      </w:ins>
      <w:r>
        <w:t>binary change of rates from proton-polaron to proton-vacancy suggested by Thoraval &amp; Demouchy 2014 based on observations of hydration</w:t>
      </w:r>
      <w:ins w:id="3537" w:author="Terry Plank" w:date="2017-12-07T10:02:00Z">
        <w:r w:rsidR="00EA50D3">
          <w:t xml:space="preserve"> are not observed in our dehydration experiments</w:t>
        </w:r>
      </w:ins>
      <w:r>
        <w:t>. Instead, the buildup of Fe</w:t>
      </w:r>
      <w:r>
        <w:rPr>
          <w:vertAlign w:val="superscript"/>
        </w:rPr>
        <w:t>3+</w:t>
      </w:r>
      <w:r>
        <w:t xml:space="preserve"> and redistribution of H</w:t>
      </w:r>
      <w:r>
        <w:rPr>
          <w:vertAlign w:val="superscript"/>
        </w:rPr>
        <w:t>+</w:t>
      </w:r>
      <w:r>
        <w:t xml:space="preserve"> defects effectively slow down dehydration from </w:t>
      </w:r>
      <w:del w:id="3538" w:author="Terry Plank" w:date="2017-12-07T10:02:00Z">
        <w:r w:rsidDel="00EA50D3">
          <w:delText>proton-polaron</w:delText>
        </w:r>
      </w:del>
      <w:ins w:id="3539" w:author="Terry Plank" w:date="2017-12-07T10:02:00Z">
        <w:r w:rsidR="00EA50D3">
          <w:t>redox</w:t>
        </w:r>
      </w:ins>
      <w:r>
        <w:t xml:space="preserve"> rates.</w:t>
      </w:r>
      <w:ins w:id="3540" w:author="Terry Plank" w:date="2017-12-07T09:59:00Z">
        <w:r w:rsidR="00EA50D3">
          <w:t xml:space="preserve"> </w:t>
        </w:r>
      </w:ins>
    </w:p>
    <w:p w14:paraId="79C9A34D" w14:textId="16F035AA" w:rsidR="00F6765F" w:rsidRDefault="00BE06EE">
      <w:r>
        <w:t>Third, there appears to be a common set of Arrhenius laws that can be used to explain most experimental and natural data: D</w:t>
      </w:r>
      <w:r>
        <w:rPr>
          <w:vertAlign w:val="subscript"/>
        </w:rPr>
        <w:t>[100]</w:t>
      </w:r>
      <w:r>
        <w:t xml:space="preserve"> = 10</w:t>
      </w:r>
      <w:r>
        <w:rPr>
          <w:vertAlign w:val="superscript"/>
        </w:rPr>
        <w:t>-5.4</w:t>
      </w:r>
      <w:r>
        <w:t>*exp(130/ RT); D</w:t>
      </w:r>
      <w:r>
        <w:rPr>
          <w:vertAlign w:val="subscript"/>
        </w:rPr>
        <w:t>[010]</w:t>
      </w:r>
      <w:r>
        <w:t xml:space="preserve"> = 10</w:t>
      </w:r>
      <w:r>
        <w:rPr>
          <w:vertAlign w:val="superscript"/>
        </w:rPr>
        <w:t>-6.9</w:t>
      </w:r>
      <w:r>
        <w:t>exp(130/RT); and D[001] = 10</w:t>
      </w:r>
      <w:r>
        <w:rPr>
          <w:vertAlign w:val="superscript"/>
        </w:rPr>
        <w:t>-6.6</w:t>
      </w:r>
      <w:r>
        <w:t>exp(130/RT), where the units of the diffusivities are in m</w:t>
      </w:r>
      <w:r>
        <w:rPr>
          <w:vertAlign w:val="superscript"/>
        </w:rPr>
        <w:t>2</w:t>
      </w:r>
      <w:r>
        <w:t xml:space="preserve">/s, and the activation energy, 130, is in kJ/mol. These Arrhenius laws are intermediate between the classic PP and PV models of diffusivity observed during hydration and are in good agreement with many observations of a fast direction || </w:t>
      </w:r>
      <w:r>
        <w:rPr>
          <w:i/>
          <w:iCs/>
        </w:rPr>
        <w:t>a</w:t>
      </w:r>
      <w:r>
        <w:t xml:space="preserve"> in natural olivine. While variations in different H</w:t>
      </w:r>
      <w:r>
        <w:rPr>
          <w:vertAlign w:val="superscript"/>
        </w:rPr>
        <w:t>+</w:t>
      </w:r>
      <w:r>
        <w:t xml:space="preserve"> incorporation mechanisms and other defects may produce potentially large variations in the bulk H</w:t>
      </w:r>
      <w:r>
        <w:rPr>
          <w:vertAlign w:val="superscript"/>
        </w:rPr>
        <w:t>+</w:t>
      </w:r>
      <w:r>
        <w:t xml:space="preserve"> diffusivities for different olivines, the generic bulk H</w:t>
      </w:r>
      <w:r>
        <w:rPr>
          <w:vertAlign w:val="superscript"/>
        </w:rPr>
        <w:t>+</w:t>
      </w:r>
      <w:r>
        <w:t xml:space="preserve"> Arrhenius laws determined here are expected to apply to most natural olivines and therefore should</w:t>
      </w:r>
      <w:ins w:id="3541" w:author="Terry Plank" w:date="2017-12-07T10:03:00Z">
        <w:r w:rsidR="00EA50D3">
          <w:t xml:space="preserve"> be </w:t>
        </w:r>
        <w:commentRangeStart w:id="3542"/>
        <w:r w:rsidR="00EA50D3">
          <w:t xml:space="preserve">of practical use </w:t>
        </w:r>
        <w:r w:rsidR="00457B23">
          <w:t>in the</w:t>
        </w:r>
      </w:ins>
      <w:r>
        <w:t xml:space="preserve"> </w:t>
      </w:r>
      <w:del w:id="3543" w:author="Terry Plank" w:date="2017-12-07T10:03:00Z">
        <w:r w:rsidDel="00457B23">
          <w:delText xml:space="preserve">provide reasonable starting estimates for applications such as the </w:delText>
        </w:r>
      </w:del>
      <w:r>
        <w:t>determination of decompression rates from H</w:t>
      </w:r>
      <w:r>
        <w:rPr>
          <w:vertAlign w:val="superscript"/>
        </w:rPr>
        <w:t>+</w:t>
      </w:r>
      <w:r>
        <w:t xml:space="preserve"> zonation profiles.</w:t>
      </w:r>
      <w:commentRangeEnd w:id="3542"/>
      <w:r w:rsidR="00457B23">
        <w:rPr>
          <w:rStyle w:val="CommentReference"/>
        </w:rPr>
        <w:commentReference w:id="3542"/>
      </w:r>
    </w:p>
    <w:p w14:paraId="478ABD0E" w14:textId="77777777" w:rsidR="00F6765F" w:rsidRDefault="00BE06EE">
      <w:pPr>
        <w:pStyle w:val="Heading1"/>
      </w:pPr>
      <w:r>
        <w:lastRenderedPageBreak/>
        <w:t>Acknowledgments</w:t>
      </w:r>
    </w:p>
    <w:p w14:paraId="30839422" w14:textId="77777777" w:rsidR="00F6765F" w:rsidRDefault="00BE06EE">
      <w:r>
        <w:t xml:space="preserve">This work was supported by National Science Foundation grant #1449699. Daniel Rasmussen performed the electron microprobe analyses. </w:t>
      </w:r>
      <w:commentRangeStart w:id="3544"/>
      <w:r>
        <w:t xml:space="preserve">Henry Towbin and Anna Barth </w:t>
      </w:r>
      <w:commentRangeEnd w:id="3544"/>
      <w:r w:rsidR="00457B23">
        <w:rPr>
          <w:rStyle w:val="CommentReference"/>
        </w:rPr>
        <w:commentReference w:id="3544"/>
      </w:r>
      <w:r>
        <w:t xml:space="preserve">performed the EBSD analyses to confirm the sample orientations. </w:t>
      </w:r>
    </w:p>
    <w:p w14:paraId="42D6B238" w14:textId="77777777" w:rsidR="00F6765F" w:rsidRDefault="00F6765F">
      <w:pPr>
        <w:ind w:firstLine="0"/>
      </w:pPr>
    </w:p>
    <w:p w14:paraId="417FEE54" w14:textId="77777777" w:rsidR="00F6765F" w:rsidRDefault="00F6765F"/>
    <w:p w14:paraId="63E6DA24" w14:textId="77777777" w:rsidR="00F6765F" w:rsidRDefault="00BE06EE">
      <w:pPr>
        <w:pStyle w:val="Heading1"/>
      </w:pPr>
      <w:r>
        <w:t>Figures</w:t>
      </w:r>
    </w:p>
    <w:p w14:paraId="2A4B77D0" w14:textId="77777777" w:rsidR="00F6765F" w:rsidRDefault="00F6765F">
      <w:pPr>
        <w:ind w:firstLine="0"/>
      </w:pPr>
    </w:p>
    <w:p w14:paraId="2C402D25" w14:textId="77777777" w:rsidR="00F6765F" w:rsidRDefault="00BE06EE">
      <w:pPr>
        <w:ind w:firstLine="0"/>
      </w:pPr>
      <w:bookmarkStart w:id="3545" w:name="_Ref477285918"/>
      <w:r>
        <w:rPr>
          <w:noProof/>
        </w:rPr>
        <w:drawing>
          <wp:anchor distT="0" distB="0" distL="0" distR="0" simplePos="0" relativeHeight="2" behindDoc="0" locked="0" layoutInCell="1" allowOverlap="1" wp14:anchorId="1B7E3464" wp14:editId="53AC9993">
            <wp:simplePos x="0" y="0"/>
            <wp:positionH relativeFrom="column">
              <wp:align>left</wp:align>
            </wp:positionH>
            <wp:positionV relativeFrom="paragraph">
              <wp:posOffset>635</wp:posOffset>
            </wp:positionV>
            <wp:extent cx="3368675" cy="240347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3368675" cy="2403475"/>
                    </a:xfrm>
                    <a:prstGeom prst="rect">
                      <a:avLst/>
                    </a:prstGeom>
                  </pic:spPr>
                </pic:pic>
              </a:graphicData>
            </a:graphic>
          </wp:anchor>
        </w:drawing>
      </w:r>
      <w:r>
        <w:t>Figure</w:t>
      </w:r>
      <w:bookmarkEnd w:id="3545"/>
      <w:r>
        <w:t xml:space="preserve"> </w:t>
      </w:r>
      <w:r>
        <w:fldChar w:fldCharType="begin"/>
      </w:r>
      <w:r>
        <w:instrText>SEQ Figure \* ARABIC</w:instrText>
      </w:r>
      <w:r>
        <w:fldChar w:fldCharType="separate"/>
      </w:r>
      <w:r>
        <w:t>1</w:t>
      </w:r>
      <w:r>
        <w:fldChar w:fldCharType="end"/>
      </w:r>
      <w:bookmarkStart w:id="3546" w:name="_Ref477259778"/>
      <w:bookmarkEnd w:id="3546"/>
      <w:r>
        <w:t>. Schematic cross-sections illustrating the experimental design for hydrating San Carlos olivine samples SC1-2 and SC1-7 in a piston cylinder apparatus showing the BaCO</w:t>
      </w:r>
      <w:r>
        <w:rPr>
          <w:vertAlign w:val="subscript"/>
        </w:rPr>
        <w:t>3</w:t>
      </w:r>
      <w:r>
        <w:t xml:space="preserve"> pressure medium, graphite furnace and pyrophyllite sleeve surrounding an unwelded copper capsule containing the sample, liquid water, and a powdered mixture of nickel, nickel oxide, San Carlos olivine, and San Carlos enstatite. The sleeve and capsule are supported by MgO, and D-type W-Re thermocouples (colored lines) extend through cylindrical holes in the MgO. Minor differences in </w:t>
      </w:r>
      <w:r>
        <w:rPr>
          <w:bCs/>
          <w:szCs w:val="18"/>
        </w:rPr>
        <w:t xml:space="preserve">the </w:t>
      </w:r>
      <w:r>
        <w:t>capsule shapes are a result of differences in Cu machining techniques.</w:t>
      </w:r>
    </w:p>
    <w:p w14:paraId="3510C254" w14:textId="77777777" w:rsidR="00F6765F" w:rsidRDefault="00F6765F"/>
    <w:p w14:paraId="5EFBDAD8" w14:textId="77777777" w:rsidR="00F6765F" w:rsidRDefault="00BE06EE">
      <w:pPr>
        <w:ind w:firstLine="0"/>
      </w:pPr>
      <w:r>
        <w:rPr>
          <w:noProof/>
        </w:rPr>
        <w:drawing>
          <wp:anchor distT="0" distB="0" distL="0" distR="0" simplePos="0" relativeHeight="6" behindDoc="0" locked="0" layoutInCell="1" allowOverlap="1" wp14:anchorId="1F8C6D8D" wp14:editId="69538932">
            <wp:simplePos x="0" y="0"/>
            <wp:positionH relativeFrom="column">
              <wp:posOffset>-40640</wp:posOffset>
            </wp:positionH>
            <wp:positionV relativeFrom="paragraph">
              <wp:posOffset>148590</wp:posOffset>
            </wp:positionV>
            <wp:extent cx="2743200" cy="2825750"/>
            <wp:effectExtent l="0" t="0" r="0" b="0"/>
            <wp:wrapSquare wrapText="bothSides"/>
            <wp:docPr id="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
                    <pic:cNvPicPr>
                      <a:picLocks noChangeAspect="1" noChangeArrowheads="1"/>
                    </pic:cNvPicPr>
                  </pic:nvPicPr>
                  <pic:blipFill>
                    <a:blip r:embed="rId8"/>
                    <a:stretch>
                      <a:fillRect/>
                    </a:stretch>
                  </pic:blipFill>
                  <pic:spPr bwMode="auto">
                    <a:xfrm>
                      <a:off x="0" y="0"/>
                      <a:ext cx="2743200" cy="2825750"/>
                    </a:xfrm>
                    <a:prstGeom prst="rect">
                      <a:avLst/>
                    </a:prstGeom>
                  </pic:spPr>
                </pic:pic>
              </a:graphicData>
            </a:graphic>
          </wp:anchor>
        </w:drawing>
      </w:r>
    </w:p>
    <w:p w14:paraId="7F07717F" w14:textId="77777777" w:rsidR="00F6765F" w:rsidRDefault="00F6765F">
      <w:pPr>
        <w:ind w:firstLine="0"/>
      </w:pPr>
    </w:p>
    <w:p w14:paraId="5B9A1DF4" w14:textId="77777777" w:rsidR="00F6765F" w:rsidRDefault="00F6765F">
      <w:pPr>
        <w:ind w:firstLine="0"/>
      </w:pPr>
    </w:p>
    <w:p w14:paraId="427C0D8E" w14:textId="77777777" w:rsidR="00F6765F" w:rsidRDefault="00BE06EE">
      <w:pPr>
        <w:ind w:firstLine="0"/>
      </w:pPr>
      <w:bookmarkStart w:id="3547" w:name="_Ref4772859181"/>
      <w:r>
        <w:t>Figure</w:t>
      </w:r>
      <w:bookmarkEnd w:id="3547"/>
      <w:r>
        <w:t xml:space="preserve"> </w:t>
      </w:r>
      <w:r>
        <w:fldChar w:fldCharType="begin"/>
      </w:r>
      <w:r>
        <w:instrText>SEQ Figure \* ARABIC</w:instrText>
      </w:r>
      <w:r>
        <w:fldChar w:fldCharType="separate"/>
      </w:r>
      <w:r>
        <w:t>2</w:t>
      </w:r>
      <w:r>
        <w:fldChar w:fldCharType="end"/>
      </w:r>
      <w:bookmarkStart w:id="3548" w:name="_Ref4772597782"/>
      <w:bookmarkEnd w:id="3548"/>
      <w:r>
        <w:t>. Schematic illustration of the orientations of the traverses, ray paths, and electric vectors used to collect</w:t>
      </w:r>
      <w:del w:id="3549" w:author="Elizabeth F" w:date="2017-11-17T17:34:00Z">
        <w:r>
          <w:delText xml:space="preserve"> </w:delText>
        </w:r>
      </w:del>
      <w:ins w:id="3550" w:author="Elizabeth F" w:date="2017-11-17T17:34:00Z">
        <w:r>
          <w:t xml:space="preserve"> </w:t>
        </w:r>
      </w:ins>
      <w:r>
        <w:t xml:space="preserve">FTIR profiles for diffusion modeling, including standard Miler indices and labels </w:t>
      </w:r>
      <w:r>
        <w:rPr>
          <w:i/>
          <w:iCs/>
        </w:rPr>
        <w:t>a</w:t>
      </w:r>
      <w:r>
        <w:t xml:space="preserve">, </w:t>
      </w:r>
      <w:r>
        <w:rPr>
          <w:i/>
          <w:iCs/>
        </w:rPr>
        <w:t>b</w:t>
      </w:r>
      <w:r>
        <w:t xml:space="preserve">, and </w:t>
      </w:r>
      <w:r>
        <w:rPr>
          <w:i/>
          <w:iCs/>
        </w:rPr>
        <w:t>c</w:t>
      </w:r>
      <w:r>
        <w:t xml:space="preserve"> used throughout the text and figures.</w:t>
      </w:r>
    </w:p>
    <w:p w14:paraId="2C20DA5A" w14:textId="77777777" w:rsidR="00F6765F" w:rsidRDefault="00F6765F">
      <w:pPr>
        <w:ind w:firstLine="0"/>
      </w:pPr>
    </w:p>
    <w:p w14:paraId="03657967" w14:textId="77777777" w:rsidR="00F6765F" w:rsidRDefault="00F6765F"/>
    <w:p w14:paraId="66EF1B90" w14:textId="77777777" w:rsidR="00F6765F" w:rsidRDefault="00F6765F"/>
    <w:p w14:paraId="7E015786" w14:textId="77777777" w:rsidR="00F6765F" w:rsidRDefault="00F6765F"/>
    <w:p w14:paraId="1487A552" w14:textId="0C71D8FB" w:rsidR="00F6765F" w:rsidRDefault="00BE06EE">
      <w:bookmarkStart w:id="3551" w:name="_Ref490060168"/>
      <w:r>
        <w:rPr>
          <w:noProof/>
        </w:rPr>
        <w:lastRenderedPageBreak/>
        <w:drawing>
          <wp:anchor distT="0" distB="0" distL="0" distR="0" simplePos="0" relativeHeight="3" behindDoc="0" locked="0" layoutInCell="1" allowOverlap="1" wp14:anchorId="44C32E3D" wp14:editId="0ED1A34B">
            <wp:simplePos x="0" y="0"/>
            <wp:positionH relativeFrom="column">
              <wp:posOffset>240030</wp:posOffset>
            </wp:positionH>
            <wp:positionV relativeFrom="paragraph">
              <wp:posOffset>35560</wp:posOffset>
            </wp:positionV>
            <wp:extent cx="5486400" cy="337439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5486400" cy="3374390"/>
                    </a:xfrm>
                    <a:prstGeom prst="rect">
                      <a:avLst/>
                    </a:prstGeom>
                  </pic:spPr>
                </pic:pic>
              </a:graphicData>
            </a:graphic>
          </wp:anchor>
        </w:drawing>
      </w:r>
      <w:r>
        <w:t xml:space="preserve">Figure </w:t>
      </w:r>
      <w:r>
        <w:fldChar w:fldCharType="begin"/>
      </w:r>
      <w:r>
        <w:instrText>SEQ Figure \* ARABIC</w:instrText>
      </w:r>
      <w:r>
        <w:fldChar w:fldCharType="separate"/>
      </w:r>
      <w:r>
        <w:t>3</w:t>
      </w:r>
      <w:r>
        <w:fldChar w:fldCharType="end"/>
      </w:r>
      <w:bookmarkStart w:id="3552" w:name="_Ref4772597781"/>
      <w:bookmarkEnd w:id="3551"/>
      <w:bookmarkEnd w:id="3552"/>
      <w:r>
        <w:t>. Polarized FTIR spectra and baselines (black) used to estimate the H</w:t>
      </w:r>
      <w:r>
        <w:rPr>
          <w:vertAlign w:val="superscript"/>
        </w:rPr>
        <w:t>+</w:t>
      </w:r>
      <w:r>
        <w:t xml:space="preserve"> concentrations of Kilauea Iki olivine (Kiki) and San Carlos olivine (SC1-1 and SC1-2) reported in </w:t>
      </w:r>
      <w:r>
        <w:fldChar w:fldCharType="begin"/>
      </w:r>
      <w:r>
        <w:instrText>REF _Ref482181791 \h</w:instrText>
      </w:r>
      <w:r>
        <w:fldChar w:fldCharType="separate"/>
      </w:r>
      <w:r>
        <w:t>Table 2</w:t>
      </w:r>
      <w:r>
        <w:fldChar w:fldCharType="end"/>
      </w:r>
      <w:r>
        <w:t>. E is the electric vector of the infrared beam.</w:t>
      </w:r>
      <w:ins w:id="3553" w:author="Terry Plank" w:date="2017-12-07T10:06:00Z">
        <w:r w:rsidR="007B77E1">
          <w:t xml:space="preserve"> Expanded view</w:t>
        </w:r>
      </w:ins>
      <w:ins w:id="3554" w:author="Terry Plank" w:date="2017-12-07T10:07:00Z">
        <w:r w:rsidR="007B77E1">
          <w:t>s</w:t>
        </w:r>
      </w:ins>
      <w:ins w:id="3555" w:author="Terry Plank" w:date="2017-12-07T10:06:00Z">
        <w:r w:rsidR="007B77E1">
          <w:t xml:space="preserve"> with peaks labeled </w:t>
        </w:r>
      </w:ins>
      <w:ins w:id="3556" w:author="Terry Plank" w:date="2017-12-07T10:07:00Z">
        <w:r w:rsidR="007B77E1">
          <w:t>are available</w:t>
        </w:r>
      </w:ins>
      <w:ins w:id="3557" w:author="Terry Plank" w:date="2017-12-07T10:06:00Z">
        <w:r w:rsidR="007B77E1">
          <w:t xml:space="preserve"> in Figs 4 and 6 and </w:t>
        </w:r>
      </w:ins>
      <w:ins w:id="3558" w:author="Terry Plank" w:date="2017-12-07T10:07:00Z">
        <w:r w:rsidR="007B77E1">
          <w:t xml:space="preserve">the </w:t>
        </w:r>
      </w:ins>
      <w:ins w:id="3559" w:author="Terry Plank" w:date="2017-12-07T10:06:00Z">
        <w:r w:rsidR="007B77E1">
          <w:t>Supplement.</w:t>
        </w:r>
      </w:ins>
    </w:p>
    <w:p w14:paraId="32DDF529" w14:textId="77777777" w:rsidR="00F6765F" w:rsidRDefault="00F6765F"/>
    <w:p w14:paraId="0812EC7B" w14:textId="77777777" w:rsidR="00F6765F" w:rsidRDefault="00BE06EE">
      <w:pPr>
        <w:pStyle w:val="Caption"/>
      </w:pPr>
      <w:r>
        <w:rPr>
          <w:noProof/>
        </w:rPr>
        <w:drawing>
          <wp:anchor distT="0" distB="0" distL="0" distR="0" simplePos="0" relativeHeight="4" behindDoc="0" locked="0" layoutInCell="1" allowOverlap="1" wp14:anchorId="1B723284" wp14:editId="0708A342">
            <wp:simplePos x="0" y="0"/>
            <wp:positionH relativeFrom="column">
              <wp:posOffset>-228600</wp:posOffset>
            </wp:positionH>
            <wp:positionV relativeFrom="paragraph">
              <wp:posOffset>73025</wp:posOffset>
            </wp:positionV>
            <wp:extent cx="5486400" cy="3374390"/>
            <wp:effectExtent l="0" t="0" r="0" b="0"/>
            <wp:wrapTopAndBottom/>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5486400" cy="3374390"/>
                    </a:xfrm>
                    <a:prstGeom prst="rect">
                      <a:avLst/>
                    </a:prstGeom>
                  </pic:spPr>
                </pic:pic>
              </a:graphicData>
            </a:graphic>
          </wp:anchor>
        </w:drawing>
      </w:r>
    </w:p>
    <w:p w14:paraId="5906E234" w14:textId="77777777" w:rsidR="00F6765F" w:rsidRDefault="00BE06EE">
      <w:pPr>
        <w:pStyle w:val="Caption"/>
      </w:pPr>
      <w:bookmarkStart w:id="3560" w:name="_Ref477446399"/>
      <w:commentRangeStart w:id="3561"/>
      <w:r>
        <w:t xml:space="preserve">Figure </w:t>
      </w:r>
      <w:r>
        <w:fldChar w:fldCharType="begin"/>
      </w:r>
      <w:r>
        <w:instrText>SEQ Figure \* ARABIC</w:instrText>
      </w:r>
      <w:r>
        <w:fldChar w:fldCharType="separate"/>
      </w:r>
      <w:r>
        <w:t>4</w:t>
      </w:r>
      <w:r>
        <w:fldChar w:fldCharType="end"/>
      </w:r>
      <w:bookmarkEnd w:id="3560"/>
      <w:r>
        <w:t xml:space="preserve">. </w:t>
      </w:r>
      <w:commentRangeEnd w:id="3561"/>
      <w:r w:rsidR="007B77E1">
        <w:rPr>
          <w:rStyle w:val="CommentReference"/>
          <w:bCs w:val="0"/>
        </w:rPr>
        <w:commentReference w:id="3561"/>
      </w:r>
      <w:r>
        <w:t xml:space="preserve">(A) Polarized FTIR spectra with electric vector E || </w:t>
      </w:r>
      <w:r>
        <w:rPr>
          <w:i/>
          <w:iCs/>
        </w:rPr>
        <w:t>a</w:t>
      </w:r>
      <w:r>
        <w:t xml:space="preserve"> averaged across all traverses in three directions of San Carlos olivine SC1 pieces that were untreated (SC1-1, blue); hydrated in a piston </w:t>
      </w:r>
      <w:r>
        <w:lastRenderedPageBreak/>
        <w:t>cylinder for exactly the amount of time needed to reach metastable equilibrium at the proton-polaron rate (SC1-2, green) at 800</w:t>
      </w:r>
      <w:r>
        <w:rPr>
          <w:rFonts w:cstheme="minorHAnsi"/>
        </w:rPr>
        <w:t>°</w:t>
      </w:r>
      <w:r>
        <w:t xml:space="preserve">C; and hydrated long enough to enter into  PV-rate diffusion without saturating the sample (SC1-7, orange) with major peaks labeled. The shapes of the quadratic baselines used to calculate the areas under each curve for spectra measured are shown for SC1-7 (B) and SC1-2 (C). Note the differences in the y-axis scale. </w:t>
      </w:r>
    </w:p>
    <w:p w14:paraId="7820D594" w14:textId="77777777" w:rsidR="00F6765F" w:rsidRDefault="00F6765F"/>
    <w:p w14:paraId="1EAE962A" w14:textId="77777777" w:rsidR="00F6765F" w:rsidRDefault="00BE06EE">
      <w:pPr>
        <w:pStyle w:val="Caption"/>
      </w:pPr>
      <w:r>
        <w:rPr>
          <w:noProof/>
        </w:rPr>
        <w:drawing>
          <wp:anchor distT="0" distB="0" distL="0" distR="0" simplePos="0" relativeHeight="7" behindDoc="0" locked="0" layoutInCell="1" allowOverlap="1" wp14:anchorId="716BE261" wp14:editId="52D8A769">
            <wp:simplePos x="0" y="0"/>
            <wp:positionH relativeFrom="column">
              <wp:posOffset>95250</wp:posOffset>
            </wp:positionH>
            <wp:positionV relativeFrom="paragraph">
              <wp:posOffset>104140</wp:posOffset>
            </wp:positionV>
            <wp:extent cx="4912360" cy="6046470"/>
            <wp:effectExtent l="0" t="0" r="0" b="0"/>
            <wp:wrapSquare wrapText="bothSides"/>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4912360" cy="6046470"/>
                    </a:xfrm>
                    <a:prstGeom prst="rect">
                      <a:avLst/>
                    </a:prstGeom>
                  </pic:spPr>
                </pic:pic>
              </a:graphicData>
            </a:graphic>
          </wp:anchor>
        </w:drawing>
      </w:r>
    </w:p>
    <w:p w14:paraId="2AC3856D" w14:textId="77777777" w:rsidR="00F6765F" w:rsidRDefault="00F6765F">
      <w:pPr>
        <w:pStyle w:val="Caption"/>
      </w:pPr>
    </w:p>
    <w:p w14:paraId="29E27AF8" w14:textId="77777777" w:rsidR="00F6765F" w:rsidRDefault="00BE06EE">
      <w:pPr>
        <w:pStyle w:val="Caption"/>
      </w:pPr>
      <w:bookmarkStart w:id="3562" w:name="_Ref4774463993"/>
      <w:r>
        <w:t xml:space="preserve">Figure </w:t>
      </w:r>
      <w:r>
        <w:fldChar w:fldCharType="begin"/>
      </w:r>
      <w:r>
        <w:instrText>SEQ Figure \* ARABIC</w:instrText>
      </w:r>
      <w:r>
        <w:fldChar w:fldCharType="separate"/>
      </w:r>
      <w:r>
        <w:t>5</w:t>
      </w:r>
      <w:r>
        <w:fldChar w:fldCharType="end"/>
      </w:r>
      <w:bookmarkEnd w:id="3562"/>
      <w:r>
        <w:t xml:space="preserve">. </w:t>
      </w:r>
      <w:bookmarkStart w:id="3563" w:name="_Ref4774463992"/>
      <w:r>
        <w:t>C</w:t>
      </w:r>
      <w:bookmarkEnd w:id="3563"/>
      <w:r>
        <w:t xml:space="preserve">oncentration profiles across San Carlos olivine samples SC1-2 and SC1-7 after partial hydration in a piston cylinder as measured through the uncut block. R is the ray path of the infrared beam, and the electric vector E of the polarized beam is in all cases || </w:t>
      </w:r>
      <w:r>
        <w:rPr>
          <w:i/>
          <w:iCs/>
        </w:rPr>
        <w:t>a</w:t>
      </w:r>
      <w:r>
        <w:t>. H</w:t>
      </w:r>
      <w:r>
        <w:rPr>
          <w:vertAlign w:val="superscript"/>
        </w:rPr>
        <w:t>+</w:t>
      </w:r>
      <w:r>
        <w:t xml:space="preserve"> concentrations are estimated from polarized FTIR spectra using the areas under the baselines shown in Figure 3 and initial H</w:t>
      </w:r>
      <w:r>
        <w:rPr>
          <w:vertAlign w:val="superscript"/>
        </w:rPr>
        <w:t>+</w:t>
      </w:r>
      <w:r>
        <w:t xml:space="preserve"> contents from Table 2. Black numbers and curves show the expected diffusion curves based on the diffusivities (D) for proton-vacancy (PV) rate diffusion at 1000°C, an initial metastable equilibrium concentration equal to the mean concentration or peak height in the hydrated SC1-2 (dotted green lines, where all diffusion possible by the proton-polaron (PP) mechanism has been completed) and final concentration of 58 ppm H</w:t>
      </w:r>
      <w:r>
        <w:rPr>
          <w:vertAlign w:val="subscript"/>
        </w:rPr>
        <w:t>2</w:t>
      </w:r>
      <w:r>
        <w:t xml:space="preserve">O. Thin orange lines show curves for the reported diffusivities, assuming the same initial and final concentration as the PV lines. The large difference between the black and orange </w:t>
      </w:r>
      <w:r>
        <w:lastRenderedPageBreak/>
        <w:t xml:space="preserve">curves in panel A despite their having the same diffusivity is a result of path integration effects along the ray path, </w:t>
      </w:r>
      <w:r>
        <w:rPr>
          <w:i/>
          <w:iCs/>
        </w:rPr>
        <w:t>b</w:t>
      </w:r>
      <w:r>
        <w:t xml:space="preserve">, which has significantly different diffusivities for the two models. See Ferriss et al. 2015 for a more complete discussion of this “whole-block” effect.  </w:t>
      </w:r>
    </w:p>
    <w:p w14:paraId="709443CC" w14:textId="77777777" w:rsidR="00F6765F" w:rsidRDefault="00F6765F">
      <w:pPr>
        <w:pStyle w:val="Caption"/>
      </w:pPr>
    </w:p>
    <w:p w14:paraId="02F9E2CC" w14:textId="77777777" w:rsidR="00F6765F" w:rsidRDefault="00F6765F">
      <w:pPr>
        <w:pStyle w:val="Caption"/>
      </w:pPr>
    </w:p>
    <w:p w14:paraId="477E5EFC" w14:textId="77777777" w:rsidR="00F6765F" w:rsidRDefault="00BE06EE">
      <w:r>
        <w:rPr>
          <w:noProof/>
        </w:rPr>
        <w:drawing>
          <wp:anchor distT="0" distB="0" distL="0" distR="0" simplePos="0" relativeHeight="13" behindDoc="0" locked="0" layoutInCell="1" allowOverlap="1" wp14:anchorId="5C9B50DE" wp14:editId="4D7A39CD">
            <wp:simplePos x="0" y="0"/>
            <wp:positionH relativeFrom="column">
              <wp:posOffset>-60960</wp:posOffset>
            </wp:positionH>
            <wp:positionV relativeFrom="paragraph">
              <wp:posOffset>-135255</wp:posOffset>
            </wp:positionV>
            <wp:extent cx="6065520" cy="4043680"/>
            <wp:effectExtent l="0" t="0" r="0" b="0"/>
            <wp:wrapTopAndBottom/>
            <wp:docPr id="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pic:cNvPicPr>
                      <a:picLocks noChangeAspect="1" noChangeArrowheads="1"/>
                    </pic:cNvPicPr>
                  </pic:nvPicPr>
                  <pic:blipFill>
                    <a:blip r:embed="rId12"/>
                    <a:stretch>
                      <a:fillRect/>
                    </a:stretch>
                  </pic:blipFill>
                  <pic:spPr bwMode="auto">
                    <a:xfrm>
                      <a:off x="0" y="0"/>
                      <a:ext cx="6065520" cy="4043680"/>
                    </a:xfrm>
                    <a:prstGeom prst="rect">
                      <a:avLst/>
                    </a:prstGeom>
                  </pic:spPr>
                </pic:pic>
              </a:graphicData>
            </a:graphic>
          </wp:anchor>
        </w:drawing>
      </w:r>
    </w:p>
    <w:p w14:paraId="560ED033" w14:textId="77777777" w:rsidR="00F6765F" w:rsidRDefault="00F6765F">
      <w:pPr>
        <w:pStyle w:val="Caption"/>
      </w:pPr>
    </w:p>
    <w:p w14:paraId="11561F87" w14:textId="77777777" w:rsidR="00F6765F" w:rsidRDefault="00BE06EE">
      <w:pPr>
        <w:pStyle w:val="Caption"/>
      </w:pPr>
      <w:r>
        <w:br w:type="column"/>
      </w:r>
    </w:p>
    <w:p w14:paraId="30044035" w14:textId="77777777" w:rsidR="00F6765F" w:rsidRDefault="00F6765F">
      <w:pPr>
        <w:pStyle w:val="Caption"/>
      </w:pPr>
    </w:p>
    <w:p w14:paraId="2E1FF3A4" w14:textId="77777777" w:rsidR="00F6765F" w:rsidRDefault="00F6765F">
      <w:pPr>
        <w:pStyle w:val="Caption"/>
      </w:pPr>
    </w:p>
    <w:p w14:paraId="1AD2B1DF" w14:textId="77777777" w:rsidR="00F6765F" w:rsidRDefault="00BE06EE">
      <w:pPr>
        <w:pStyle w:val="Caption"/>
      </w:pPr>
      <w:bookmarkStart w:id="3564" w:name="_Ref480967392"/>
      <w:commentRangeStart w:id="3565"/>
      <w:r>
        <w:t xml:space="preserve">Figure </w:t>
      </w:r>
      <w:r>
        <w:fldChar w:fldCharType="begin"/>
      </w:r>
      <w:r>
        <w:instrText>SEQ Figure \* ARABIC</w:instrText>
      </w:r>
      <w:r>
        <w:fldChar w:fldCharType="separate"/>
      </w:r>
      <w:r>
        <w:t>6</w:t>
      </w:r>
      <w:r>
        <w:fldChar w:fldCharType="end"/>
      </w:r>
      <w:bookmarkEnd w:id="3564"/>
      <w:r>
        <w:t xml:space="preserve">. </w:t>
      </w:r>
      <w:commentRangeEnd w:id="3565"/>
      <w:r w:rsidR="007B77E1">
        <w:rPr>
          <w:rStyle w:val="CommentReference"/>
          <w:bCs w:val="0"/>
        </w:rPr>
        <w:commentReference w:id="3565"/>
      </w:r>
      <w:r>
        <w:t xml:space="preserve">Averaged polarized FTIR spectra with electric vector E || </w:t>
      </w:r>
      <w:r>
        <w:rPr>
          <w:i/>
          <w:iCs/>
        </w:rPr>
        <w:t>a</w:t>
      </w:r>
      <w:r>
        <w:t xml:space="preserve"> of Kilauea Iki olivine (offset for clarity) and partially hydrated San Carlos olivine SC1-2 before and after heating in a gas-mixing furnace. </w:t>
      </w:r>
    </w:p>
    <w:p w14:paraId="1FFE82F1" w14:textId="77777777" w:rsidR="00F6765F" w:rsidRDefault="00F6765F">
      <w:pPr>
        <w:ind w:firstLine="0"/>
      </w:pPr>
    </w:p>
    <w:p w14:paraId="01F2239B" w14:textId="77777777" w:rsidR="00F6765F" w:rsidRDefault="00F6765F">
      <w:pPr>
        <w:pStyle w:val="Caption"/>
      </w:pPr>
    </w:p>
    <w:p w14:paraId="414CB2CC" w14:textId="77777777" w:rsidR="00F6765F" w:rsidRDefault="00F6765F">
      <w:pPr>
        <w:pStyle w:val="Caption"/>
      </w:pPr>
    </w:p>
    <w:p w14:paraId="36740C83" w14:textId="77777777" w:rsidR="00F6765F" w:rsidRDefault="00BE06EE">
      <w:pPr>
        <w:pStyle w:val="Caption"/>
      </w:pPr>
      <w:r>
        <w:rPr>
          <w:noProof/>
        </w:rPr>
        <w:drawing>
          <wp:anchor distT="0" distB="0" distL="0" distR="0" simplePos="0" relativeHeight="8" behindDoc="0" locked="0" layoutInCell="1" allowOverlap="1" wp14:anchorId="65084F8D" wp14:editId="0AE0CB83">
            <wp:simplePos x="0" y="0"/>
            <wp:positionH relativeFrom="column">
              <wp:posOffset>113030</wp:posOffset>
            </wp:positionH>
            <wp:positionV relativeFrom="paragraph">
              <wp:posOffset>160020</wp:posOffset>
            </wp:positionV>
            <wp:extent cx="4983480" cy="6134100"/>
            <wp:effectExtent l="0" t="0" r="0" b="0"/>
            <wp:wrapTopAndBottom/>
            <wp:docPr id="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pic:cNvPicPr>
                      <a:picLocks noChangeAspect="1" noChangeArrowheads="1"/>
                    </pic:cNvPicPr>
                  </pic:nvPicPr>
                  <pic:blipFill>
                    <a:blip r:embed="rId13"/>
                    <a:stretch>
                      <a:fillRect/>
                    </a:stretch>
                  </pic:blipFill>
                  <pic:spPr bwMode="auto">
                    <a:xfrm>
                      <a:off x="0" y="0"/>
                      <a:ext cx="4983480" cy="6134100"/>
                    </a:xfrm>
                    <a:prstGeom prst="rect">
                      <a:avLst/>
                    </a:prstGeom>
                  </pic:spPr>
                </pic:pic>
              </a:graphicData>
            </a:graphic>
          </wp:anchor>
        </w:drawing>
      </w:r>
    </w:p>
    <w:p w14:paraId="1D10C440" w14:textId="77777777" w:rsidR="00F6765F" w:rsidRDefault="00BE06EE">
      <w:pPr>
        <w:pStyle w:val="Caption"/>
      </w:pPr>
      <w:bookmarkStart w:id="3566" w:name="_Ref482090897"/>
      <w:r>
        <w:t xml:space="preserve">Figure </w:t>
      </w:r>
      <w:r>
        <w:fldChar w:fldCharType="begin"/>
      </w:r>
      <w:r>
        <w:instrText>SEQ Figure \* ARABIC</w:instrText>
      </w:r>
      <w:r>
        <w:fldChar w:fldCharType="separate"/>
      </w:r>
      <w:r>
        <w:t>7</w:t>
      </w:r>
      <w:r>
        <w:fldChar w:fldCharType="end"/>
      </w:r>
      <w:bookmarkEnd w:id="3566"/>
      <w:r>
        <w:t>. Path-integrated profiles of (A-C) bulk H, (D-F) the [Ti] peak at 3525 cm</w:t>
      </w:r>
      <w:r>
        <w:rPr>
          <w:vertAlign w:val="superscript"/>
        </w:rPr>
        <w:t>-1</w:t>
      </w:r>
      <w:r>
        <w:t>, and (G-I) the [Si] peak at 3600 cm</w:t>
      </w:r>
      <w:r>
        <w:rPr>
          <w:vertAlign w:val="superscript"/>
        </w:rPr>
        <w:t>-1</w:t>
      </w:r>
      <w:r>
        <w:t xml:space="preserve"> during step-wise dehydration of an uncut block of partially hydrated San Carlos olivine SC1-</w:t>
      </w:r>
      <w:r>
        <w:lastRenderedPageBreak/>
        <w:t xml:space="preserve">2 at 1 atm, 800°C, and NNO-2.6. R is the ray path of the infrared beam. All data are normalized to a best-fit line through the hydrated profile data to account for small amounts of initial zonation. Black lines show expected hydrogen loss curves at the proton-polaron rate (diffusivities labeled in A-C). The PP rate is somewhat too fast to describe the bulk H data and much too fast to describe the [Si] peak data. The [Ti] data is very well described by the PP rate after 7 hours of heating, but [Ti] movement slows down by 19 hours. Baselines and best-fit diffusivities and curves are provided in the Supplemental PDF. </w:t>
      </w:r>
    </w:p>
    <w:p w14:paraId="274589BE" w14:textId="77777777" w:rsidR="00F6765F" w:rsidRDefault="00F6765F">
      <w:pPr>
        <w:pStyle w:val="Caption"/>
      </w:pPr>
    </w:p>
    <w:p w14:paraId="31C2043C" w14:textId="77777777" w:rsidR="00F6765F" w:rsidRDefault="00F6765F">
      <w:pPr>
        <w:pStyle w:val="Caption"/>
      </w:pPr>
    </w:p>
    <w:p w14:paraId="7B292CD6" w14:textId="77777777" w:rsidR="00F6765F" w:rsidRDefault="00BE06EE">
      <w:pPr>
        <w:pStyle w:val="Caption"/>
      </w:pPr>
      <w:r>
        <w:rPr>
          <w:noProof/>
        </w:rPr>
        <w:drawing>
          <wp:anchor distT="0" distB="0" distL="0" distR="0" simplePos="0" relativeHeight="9" behindDoc="0" locked="0" layoutInCell="1" allowOverlap="1" wp14:anchorId="6CEC1AA8" wp14:editId="38C79678">
            <wp:simplePos x="0" y="0"/>
            <wp:positionH relativeFrom="column">
              <wp:posOffset>25400</wp:posOffset>
            </wp:positionH>
            <wp:positionV relativeFrom="paragraph">
              <wp:posOffset>57150</wp:posOffset>
            </wp:positionV>
            <wp:extent cx="5528310" cy="4252595"/>
            <wp:effectExtent l="0" t="0" r="0" b="0"/>
            <wp:wrapTopAndBottom/>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4"/>
                    <a:stretch>
                      <a:fillRect/>
                    </a:stretch>
                  </pic:blipFill>
                  <pic:spPr bwMode="auto">
                    <a:xfrm>
                      <a:off x="0" y="0"/>
                      <a:ext cx="5528310" cy="4252595"/>
                    </a:xfrm>
                    <a:prstGeom prst="rect">
                      <a:avLst/>
                    </a:prstGeom>
                  </pic:spPr>
                </pic:pic>
              </a:graphicData>
            </a:graphic>
          </wp:anchor>
        </w:drawing>
      </w:r>
    </w:p>
    <w:p w14:paraId="75AA1309" w14:textId="77777777" w:rsidR="00F6765F" w:rsidRDefault="00F6765F">
      <w:pPr>
        <w:pStyle w:val="Caption"/>
      </w:pPr>
    </w:p>
    <w:p w14:paraId="18A945DF" w14:textId="77777777" w:rsidR="00F6765F" w:rsidRDefault="00F6765F">
      <w:pPr>
        <w:pStyle w:val="Caption"/>
      </w:pPr>
    </w:p>
    <w:p w14:paraId="30EA2A65" w14:textId="77777777" w:rsidR="00F6765F" w:rsidRDefault="00BE06EE">
      <w:pPr>
        <w:pStyle w:val="Caption"/>
      </w:pPr>
      <w:bookmarkStart w:id="3567" w:name="_Ref47744639911"/>
      <w:r>
        <w:t xml:space="preserve">Figure </w:t>
      </w:r>
      <w:r>
        <w:fldChar w:fldCharType="begin"/>
      </w:r>
      <w:r>
        <w:instrText>SEQ Figure \* ARABIC</w:instrText>
      </w:r>
      <w:r>
        <w:fldChar w:fldCharType="separate"/>
      </w:r>
      <w:r>
        <w:t>8</w:t>
      </w:r>
      <w:r>
        <w:fldChar w:fldCharType="end"/>
      </w:r>
      <w:bookmarkEnd w:id="3567"/>
      <w:r>
        <w:t>. Estimated rates of H</w:t>
      </w:r>
      <w:r>
        <w:rPr>
          <w:vertAlign w:val="superscript"/>
        </w:rPr>
        <w:t>+</w:t>
      </w:r>
      <w:r>
        <w:t xml:space="preserve"> movement represented as diffusivities in San Carlos olivine SC1-2 with </w:t>
      </w:r>
    </w:p>
    <w:p w14:paraId="226928E1" w14:textId="77777777" w:rsidR="00F6765F" w:rsidRDefault="00BE06EE">
      <w:pPr>
        <w:pStyle w:val="Caption"/>
      </w:pPr>
      <w:r>
        <w:t>heating time at 800°C and oxygen fugacity of 10</w:t>
      </w:r>
      <w:r>
        <w:rPr>
          <w:vertAlign w:val="superscript"/>
        </w:rPr>
        <w:t>-16.5</w:t>
      </w:r>
      <w:r>
        <w:t xml:space="preserve"> bars (NNO-2.6) in three crystallographic directions for bulk H</w:t>
      </w:r>
      <w:r>
        <w:rPr>
          <w:vertAlign w:val="superscript"/>
        </w:rPr>
        <w:t>+</w:t>
      </w:r>
      <w:r>
        <w:t xml:space="preserve"> and two peak-specific mechanisms described in the text, [Si] and [Ti], compared with expected diffusivities for the proton-polaron, or PP, rate. Errors on all diffusivities (provided in Supplement) are omitted for clarity. The anisotropy of the observed diffusivities and PP is similar, with movement || </w:t>
      </w:r>
      <w:r>
        <w:rPr>
          <w:i/>
          <w:iCs/>
        </w:rPr>
        <w:t>a</w:t>
      </w:r>
      <w:r>
        <w:t xml:space="preserve"> &gt; </w:t>
      </w:r>
      <w:r>
        <w:rPr>
          <w:i/>
          <w:iCs/>
        </w:rPr>
        <w:t>c</w:t>
      </w:r>
      <w:r>
        <w:t xml:space="preserve"> &gt; </w:t>
      </w:r>
      <w:r>
        <w:rPr>
          <w:i/>
          <w:iCs/>
        </w:rPr>
        <w:t>b</w:t>
      </w:r>
      <w:r>
        <w:t>, but the exact values are not consistent over time. At early heating stages, the bulk H</w:t>
      </w:r>
      <w:r>
        <w:rPr>
          <w:vertAlign w:val="superscript"/>
        </w:rPr>
        <w:t>+</w:t>
      </w:r>
      <w:r>
        <w:t>, which is dominated by the mechanism [Ti], is consistent with expected PP values, but over time those diffusivities decrease. In contrast, the [Si] mechanism is initially too slow to be measured confidently, but after 19 hours enough movement could be observed for fitting. These [Si] diffusivities increased at 43 and 68 hours, approaching the values for [Ti] and bulk H. The profile data used to obtain these diffusivities are shown in Figure 7 and the Supplement.</w:t>
      </w:r>
    </w:p>
    <w:p w14:paraId="3751FE74" w14:textId="77777777" w:rsidR="00F6765F" w:rsidRDefault="00F6765F">
      <w:pPr>
        <w:pStyle w:val="Caption"/>
      </w:pPr>
    </w:p>
    <w:p w14:paraId="5F9B8340" w14:textId="77777777" w:rsidR="00F6765F" w:rsidRDefault="00F6765F">
      <w:pPr>
        <w:pStyle w:val="Caption"/>
      </w:pPr>
    </w:p>
    <w:p w14:paraId="6C0729A8" w14:textId="77777777" w:rsidR="00F6765F" w:rsidRDefault="00F6765F">
      <w:pPr>
        <w:pStyle w:val="Caption"/>
      </w:pPr>
    </w:p>
    <w:p w14:paraId="69D5F216" w14:textId="77777777" w:rsidR="00F6765F" w:rsidRDefault="00F6765F">
      <w:pPr>
        <w:pStyle w:val="Caption"/>
      </w:pPr>
    </w:p>
    <w:p w14:paraId="4FB53119" w14:textId="77777777" w:rsidR="00F6765F" w:rsidRDefault="00BE06EE">
      <w:pPr>
        <w:pStyle w:val="Caption"/>
      </w:pPr>
      <w:r>
        <w:br w:type="column"/>
      </w:r>
      <w:bookmarkStart w:id="3568" w:name="_Ref4828617441"/>
      <w:r>
        <w:rPr>
          <w:noProof/>
        </w:rPr>
        <w:lastRenderedPageBreak/>
        <w:drawing>
          <wp:anchor distT="0" distB="0" distL="0" distR="0" simplePos="0" relativeHeight="10" behindDoc="0" locked="0" layoutInCell="1" allowOverlap="1" wp14:anchorId="5BE441C0" wp14:editId="5EBB3984">
            <wp:simplePos x="0" y="0"/>
            <wp:positionH relativeFrom="column">
              <wp:align>center</wp:align>
            </wp:positionH>
            <wp:positionV relativeFrom="paragraph">
              <wp:posOffset>635</wp:posOffset>
            </wp:positionV>
            <wp:extent cx="5943600" cy="7315200"/>
            <wp:effectExtent l="0" t="0" r="0" b="0"/>
            <wp:wrapTopAndBottom/>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5"/>
                    <a:stretch>
                      <a:fillRect/>
                    </a:stretch>
                  </pic:blipFill>
                  <pic:spPr bwMode="auto">
                    <a:xfrm>
                      <a:off x="0" y="0"/>
                      <a:ext cx="5943600" cy="7315200"/>
                    </a:xfrm>
                    <a:prstGeom prst="rect">
                      <a:avLst/>
                    </a:prstGeom>
                  </pic:spPr>
                </pic:pic>
              </a:graphicData>
            </a:graphic>
          </wp:anchor>
        </w:drawing>
      </w:r>
      <w:r>
        <w:t xml:space="preserve">Figure </w:t>
      </w:r>
      <w:r>
        <w:fldChar w:fldCharType="begin"/>
      </w:r>
      <w:r>
        <w:instrText>SEQ Figure \* ARABIC</w:instrText>
      </w:r>
      <w:r>
        <w:fldChar w:fldCharType="separate"/>
      </w:r>
      <w:r>
        <w:t>9</w:t>
      </w:r>
      <w:r>
        <w:fldChar w:fldCharType="end"/>
      </w:r>
      <w:bookmarkEnd w:id="3568"/>
      <w:r>
        <w:t>. Path-integrated profiles of (A-C) bulk H</w:t>
      </w:r>
      <w:r>
        <w:rPr>
          <w:vertAlign w:val="superscript"/>
        </w:rPr>
        <w:t>+</w:t>
      </w:r>
      <w:r>
        <w:t>, (D-F) the [tri-Fe</w:t>
      </w:r>
      <w:r>
        <w:rPr>
          <w:vertAlign w:val="superscript"/>
        </w:rPr>
        <w:t>3+</w:t>
      </w:r>
      <w:r>
        <w:t>] peak at 3356 cm</w:t>
      </w:r>
      <w:r>
        <w:rPr>
          <w:vertAlign w:val="superscript"/>
        </w:rPr>
        <w:t>-1</w:t>
      </w:r>
      <w:r>
        <w:t xml:space="preserve">, (G-I) the [Ti] peak </w:t>
      </w:r>
    </w:p>
    <w:p w14:paraId="752976A1" w14:textId="77777777" w:rsidR="00F6765F" w:rsidRDefault="00BE06EE">
      <w:pPr>
        <w:pStyle w:val="Caption"/>
      </w:pPr>
      <w:r>
        <w:t>at 3525 cm</w:t>
      </w:r>
      <w:r>
        <w:rPr>
          <w:vertAlign w:val="superscript"/>
        </w:rPr>
        <w:t>-1</w:t>
      </w:r>
      <w:r>
        <w:t>, and (J-L) the [Si] peak at 3600 cm</w:t>
      </w:r>
      <w:r>
        <w:rPr>
          <w:vertAlign w:val="superscript"/>
        </w:rPr>
        <w:t>-1</w:t>
      </w:r>
      <w:r>
        <w:t xml:space="preserve"> in an uncut block of Kilauea Iki olivine after 8 hours of heating at 1 atm and 800°C. R is the ray path of the infrared beam. The increase in the average [Si] peak </w:t>
      </w:r>
      <w:r>
        <w:lastRenderedPageBreak/>
        <w:t>height of 0.06 cm</w:t>
      </w:r>
      <w:r>
        <w:rPr>
          <w:vertAlign w:val="superscript"/>
        </w:rPr>
        <w:t>-1</w:t>
      </w:r>
      <w:r>
        <w:t xml:space="preserve"> is similar to the decrease in the average peak height of the [tri] peak. The apparent increase of 4 ppm H</w:t>
      </w:r>
      <w:r>
        <w:rPr>
          <w:vertAlign w:val="subscript"/>
        </w:rPr>
        <w:t>2</w:t>
      </w:r>
      <w:r>
        <w:t>O in the bulk H</w:t>
      </w:r>
      <w:r>
        <w:rPr>
          <w:vertAlign w:val="superscript"/>
        </w:rPr>
        <w:t xml:space="preserve">+ </w:t>
      </w:r>
      <w:r>
        <w:t xml:space="preserve">is small enough  (15% change) to be within error of the initial. </w:t>
      </w:r>
    </w:p>
    <w:p w14:paraId="52B8E391" w14:textId="77777777" w:rsidR="00F6765F" w:rsidRDefault="00BE06EE">
      <w:pPr>
        <w:pStyle w:val="Caption"/>
      </w:pPr>
      <w:r>
        <w:br w:type="column"/>
      </w:r>
      <w:bookmarkStart w:id="3569" w:name="_Ref482861744"/>
      <w:r>
        <w:lastRenderedPageBreak/>
        <w:t xml:space="preserve">Figure </w:t>
      </w:r>
      <w:r>
        <w:fldChar w:fldCharType="begin"/>
      </w:r>
      <w:r>
        <w:instrText>SEQ Figure \* ARABIC</w:instrText>
      </w:r>
      <w:r>
        <w:fldChar w:fldCharType="separate"/>
      </w:r>
      <w:r>
        <w:t>10</w:t>
      </w:r>
      <w:r>
        <w:fldChar w:fldCharType="end"/>
      </w:r>
      <w:bookmarkEnd w:id="3569"/>
      <w:r>
        <w:t>. Path-in</w:t>
      </w:r>
      <w:r>
        <w:rPr>
          <w:noProof/>
        </w:rPr>
        <w:drawing>
          <wp:anchor distT="0" distB="0" distL="0" distR="0" simplePos="0" relativeHeight="5" behindDoc="0" locked="0" layoutInCell="1" allowOverlap="1" wp14:anchorId="4F9A63D4" wp14:editId="70F4A4EA">
            <wp:simplePos x="0" y="0"/>
            <wp:positionH relativeFrom="column">
              <wp:posOffset>53340</wp:posOffset>
            </wp:positionH>
            <wp:positionV relativeFrom="paragraph">
              <wp:posOffset>-136525</wp:posOffset>
            </wp:positionV>
            <wp:extent cx="5109845" cy="6290310"/>
            <wp:effectExtent l="0" t="0" r="0" b="0"/>
            <wp:wrapTopAndBottom/>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16"/>
                    <a:stretch>
                      <a:fillRect/>
                    </a:stretch>
                  </pic:blipFill>
                  <pic:spPr bwMode="auto">
                    <a:xfrm>
                      <a:off x="0" y="0"/>
                      <a:ext cx="5109845" cy="6290310"/>
                    </a:xfrm>
                    <a:prstGeom prst="rect">
                      <a:avLst/>
                    </a:prstGeom>
                  </pic:spPr>
                </pic:pic>
              </a:graphicData>
            </a:graphic>
          </wp:anchor>
        </w:drawing>
      </w:r>
      <w:r>
        <w:t>tegrated profiles of (A-C) bulk H</w:t>
      </w:r>
      <w:r>
        <w:rPr>
          <w:vertAlign w:val="superscript"/>
        </w:rPr>
        <w:t>+</w:t>
      </w:r>
      <w:r>
        <w:t>, (D-F) the [tri-Fe</w:t>
      </w:r>
      <w:r>
        <w:rPr>
          <w:vertAlign w:val="superscript"/>
        </w:rPr>
        <w:t>3+</w:t>
      </w:r>
      <w:r>
        <w:t>] peak at 3356 cm</w:t>
      </w:r>
      <w:r>
        <w:rPr>
          <w:vertAlign w:val="superscript"/>
        </w:rPr>
        <w:t>-1</w:t>
      </w:r>
      <w:r>
        <w:t>, (G-I) the [Ti] peak at 3525 cm</w:t>
      </w:r>
      <w:r>
        <w:rPr>
          <w:vertAlign w:val="superscript"/>
        </w:rPr>
        <w:t>-1</w:t>
      </w:r>
      <w:r>
        <w:t>, and (J-L) the [Si] peak at 3600 cm</w:t>
      </w:r>
      <w:r>
        <w:rPr>
          <w:vertAlign w:val="superscript"/>
        </w:rPr>
        <w:t>-1</w:t>
      </w:r>
      <w:r>
        <w:t xml:space="preserve"> in an uncut block of Kilauea Iki olivine after 6 hours of heating at 1 atm and 1000°C. R is the ray path of the infrared beam. All profiles are normalized to profile data measured after heating for 8 hours at 1 atm, 800°C, and NNO-2.6, which produced significant re-organization of the hydrogen across different sites (Figure 8). Numbers are the diffusivities that correspond to the purple lines fit to the data. The proton-vacancy rate (PV, dotted lines) is too slow to account for all of the observed H</w:t>
      </w:r>
      <w:r>
        <w:rPr>
          <w:vertAlign w:val="superscript"/>
        </w:rPr>
        <w:t>+</w:t>
      </w:r>
      <w:r>
        <w:t xml:space="preserve"> movement. If H</w:t>
      </w:r>
      <w:r>
        <w:rPr>
          <w:vertAlign w:val="superscript"/>
        </w:rPr>
        <w:t>+</w:t>
      </w:r>
      <w:r>
        <w:t xml:space="preserve"> were decreasing at the proton-polaron rate, PP, then all H</w:t>
      </w:r>
      <w:r>
        <w:rPr>
          <w:vertAlign w:val="superscript"/>
        </w:rPr>
        <w:t>+</w:t>
      </w:r>
      <w:r>
        <w:t xml:space="preserve"> would have been lost from the crystal. Baselines and best-fit diffusivities and curves are provided in the Supplement. Note the differences in x-axis scales and that this data is measured through the uncut block, and therefore measurements in the center of each profile may differ along different ray paths.</w:t>
      </w:r>
    </w:p>
    <w:p w14:paraId="19FF0CDE" w14:textId="77777777" w:rsidR="00F6765F" w:rsidRDefault="00F6765F"/>
    <w:p w14:paraId="689D564C" w14:textId="77777777" w:rsidR="00F6765F" w:rsidRDefault="00F6765F"/>
    <w:p w14:paraId="77047D8B" w14:textId="77777777" w:rsidR="00F6765F" w:rsidRDefault="00F6765F"/>
    <w:p w14:paraId="025138D5" w14:textId="77777777" w:rsidR="00F6765F" w:rsidRDefault="00F6765F"/>
    <w:p w14:paraId="00FDF642" w14:textId="77777777" w:rsidR="00F6765F" w:rsidRDefault="00F6765F"/>
    <w:p w14:paraId="29DD0245" w14:textId="77777777" w:rsidR="00F6765F" w:rsidRDefault="00BE06EE">
      <w:r>
        <w:rPr>
          <w:noProof/>
        </w:rPr>
        <w:drawing>
          <wp:anchor distT="0" distB="0" distL="0" distR="0" simplePos="0" relativeHeight="11" behindDoc="0" locked="0" layoutInCell="1" allowOverlap="1" wp14:anchorId="74678A3C" wp14:editId="432F08EC">
            <wp:simplePos x="0" y="0"/>
            <wp:positionH relativeFrom="column">
              <wp:posOffset>475615</wp:posOffset>
            </wp:positionH>
            <wp:positionV relativeFrom="paragraph">
              <wp:posOffset>5080</wp:posOffset>
            </wp:positionV>
            <wp:extent cx="2719705" cy="2756535"/>
            <wp:effectExtent l="0" t="0" r="0" b="0"/>
            <wp:wrapTopAndBottom/>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17"/>
                    <a:srcRect l="26424" t="12987" r="27824" b="4558"/>
                    <a:stretch>
                      <a:fillRect/>
                    </a:stretch>
                  </pic:blipFill>
                  <pic:spPr bwMode="auto">
                    <a:xfrm>
                      <a:off x="0" y="0"/>
                      <a:ext cx="2719705" cy="2756535"/>
                    </a:xfrm>
                    <a:prstGeom prst="rect">
                      <a:avLst/>
                    </a:prstGeom>
                  </pic:spPr>
                </pic:pic>
              </a:graphicData>
            </a:graphic>
          </wp:anchor>
        </w:drawing>
      </w:r>
    </w:p>
    <w:p w14:paraId="1EACD5B2" w14:textId="77777777" w:rsidR="00F6765F" w:rsidRDefault="00F6765F">
      <w:pPr>
        <w:pStyle w:val="Caption"/>
      </w:pPr>
    </w:p>
    <w:p w14:paraId="678EE30B" w14:textId="77777777" w:rsidR="00F6765F" w:rsidRDefault="00F6765F"/>
    <w:p w14:paraId="6FA9093A" w14:textId="77777777" w:rsidR="00F6765F" w:rsidRDefault="00BE06EE">
      <w:pPr>
        <w:pStyle w:val="Caption"/>
      </w:pPr>
      <w:r>
        <w:t>F</w:t>
      </w:r>
      <w:bookmarkStart w:id="3570" w:name="_Ref47744639912"/>
      <w:r>
        <w:t xml:space="preserve">igure </w:t>
      </w:r>
      <w:r>
        <w:fldChar w:fldCharType="begin"/>
      </w:r>
      <w:r>
        <w:instrText>SEQ Figure \* ARABIC</w:instrText>
      </w:r>
      <w:r>
        <w:fldChar w:fldCharType="separate"/>
      </w:r>
      <w:r>
        <w:t>11</w:t>
      </w:r>
      <w:r>
        <w:fldChar w:fldCharType="end"/>
      </w:r>
      <w:bookmarkEnd w:id="3570"/>
      <w:r>
        <w:t>.SIMS measurements of bulk H</w:t>
      </w:r>
      <w:r>
        <w:rPr>
          <w:vertAlign w:val="superscript"/>
        </w:rPr>
        <w:t>+</w:t>
      </w:r>
      <w:r>
        <w:t xml:space="preserve"> along </w:t>
      </w:r>
      <w:r>
        <w:rPr>
          <w:i/>
          <w:iCs/>
        </w:rPr>
        <w:t>a</w:t>
      </w:r>
      <w:r>
        <w:t xml:space="preserve"> in a Kilauea Iki olivine phenocryst and best-fit diffusivity at 1200°C based on Monte Carlo modeling and a 1D diffusion model. The grey envelope shows the data plus/minus 2 standard deviations, which 0.6 ppm H</w:t>
      </w:r>
      <w:r>
        <w:rPr>
          <w:vertAlign w:val="subscript"/>
        </w:rPr>
        <w:t>2</w:t>
      </w:r>
      <w:r>
        <w:t>O.</w:t>
      </w:r>
    </w:p>
    <w:p w14:paraId="42D3F1B4" w14:textId="77777777" w:rsidR="00F6765F" w:rsidRDefault="00F6765F"/>
    <w:p w14:paraId="57EC5524" w14:textId="77777777" w:rsidR="00F6765F" w:rsidRDefault="00F6765F">
      <w:pPr>
        <w:pStyle w:val="Caption"/>
      </w:pPr>
    </w:p>
    <w:p w14:paraId="208B1C3F" w14:textId="77777777" w:rsidR="00F6765F" w:rsidRDefault="00BE06EE">
      <w:pPr>
        <w:pStyle w:val="Caption"/>
      </w:pPr>
      <w:bookmarkStart w:id="3571" w:name="_Ref4774463991"/>
      <w:bookmarkStart w:id="3572" w:name="__DdeLink__3458_1692434574"/>
      <w:commentRangeStart w:id="3573"/>
      <w:r>
        <w:rPr>
          <w:noProof/>
        </w:rPr>
        <w:lastRenderedPageBreak/>
        <w:drawing>
          <wp:anchor distT="0" distB="0" distL="0" distR="0" simplePos="0" relativeHeight="12" behindDoc="0" locked="0" layoutInCell="1" allowOverlap="1" wp14:anchorId="7E761993" wp14:editId="13C0266C">
            <wp:simplePos x="0" y="0"/>
            <wp:positionH relativeFrom="column">
              <wp:posOffset>-279400</wp:posOffset>
            </wp:positionH>
            <wp:positionV relativeFrom="paragraph">
              <wp:posOffset>53340</wp:posOffset>
            </wp:positionV>
            <wp:extent cx="5833110" cy="4486910"/>
            <wp:effectExtent l="0" t="0" r="0" b="0"/>
            <wp:wrapTopAndBottom/>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18"/>
                    <a:stretch>
                      <a:fillRect/>
                    </a:stretch>
                  </pic:blipFill>
                  <pic:spPr bwMode="auto">
                    <a:xfrm>
                      <a:off x="0" y="0"/>
                      <a:ext cx="5833110" cy="4486910"/>
                    </a:xfrm>
                    <a:prstGeom prst="rect">
                      <a:avLst/>
                    </a:prstGeom>
                  </pic:spPr>
                </pic:pic>
              </a:graphicData>
            </a:graphic>
          </wp:anchor>
        </w:drawing>
      </w:r>
      <w:r>
        <w:t xml:space="preserve">Figure </w:t>
      </w:r>
      <w:r>
        <w:fldChar w:fldCharType="begin"/>
      </w:r>
      <w:r>
        <w:instrText>SEQ Figure \* ARABIC</w:instrText>
      </w:r>
      <w:r>
        <w:fldChar w:fldCharType="separate"/>
      </w:r>
      <w:r>
        <w:t>12</w:t>
      </w:r>
      <w:r>
        <w:fldChar w:fldCharType="end"/>
      </w:r>
      <w:bookmarkEnd w:id="3571"/>
      <w:r>
        <w:t xml:space="preserve">. </w:t>
      </w:r>
      <w:commentRangeEnd w:id="3573"/>
      <w:r w:rsidR="007B77E1">
        <w:rPr>
          <w:rStyle w:val="CommentReference"/>
          <w:bCs w:val="0"/>
        </w:rPr>
        <w:commentReference w:id="3573"/>
      </w:r>
      <w:r>
        <w:t>Arrhenius d</w:t>
      </w:r>
      <w:bookmarkEnd w:id="3572"/>
      <w:r>
        <w:t>iagram for bulk H movement in olivine. Black lines show ranges for previous measurements of the proton-polaron rate (PP) and the proton-vacancy rate (PV) during hydration of San Carlos olivine as well as peak-specific measurements from the dehydration of synthetic forsterite (dotted lines, Padrón-Navarta et al. 2014). Pink line shows a fit through the final observed bulk H diffusivity measurements from this study: the experimental dehydration of San Carlos olivine at 800°C (SC1-2, green), the experimental dehydration of Kilauea Iki olivine at 1000°C (Kiki, purple), and the estimated diffusivity in Kilauea Iki || [100] during its ascent at 1200°C (blue star). Six out of seven independent estimates for bulk H diffusivity in unoriented melt-inclusion-bearing olivines (gray triangles; 1 data point from Portnyagin et al. 2008 and Mironov et al. 2015; 4 data points from Chen et al. 2011; and 1 data point from Gaetani et al. 2012) fall between and so our consistent with these fits. The exception is a higher diffusivity estimate by Hauri 2002 for an olivine from Loihi. The activation energies (E</w:t>
      </w:r>
      <w:r>
        <w:rPr>
          <w:vertAlign w:val="subscript"/>
        </w:rPr>
        <w:t>a</w:t>
      </w:r>
      <w:r>
        <w:t>) and pre-exponential factors (D</w:t>
      </w:r>
      <w:r>
        <w:rPr>
          <w:vertAlign w:val="subscript"/>
        </w:rPr>
        <w:t>0</w:t>
      </w:r>
      <w:r>
        <w:t xml:space="preserve">) for our fits are provided in the inset table. An interactive Arrhenius diagram that includes additional measurements and all time-series and peak-specific data is available online at </w:t>
      </w:r>
      <w:hyperlink r:id="rId19">
        <w:r>
          <w:rPr>
            <w:rStyle w:val="InternetLink"/>
          </w:rPr>
          <w:t>https://arrheniusdiagram.herokuapp.com</w:t>
        </w:r>
      </w:hyperlink>
      <w:r>
        <w:t>.</w:t>
      </w:r>
    </w:p>
    <w:p w14:paraId="13C77262" w14:textId="77777777" w:rsidR="00F6765F" w:rsidRDefault="00F6765F">
      <w:pPr>
        <w:ind w:firstLine="0"/>
      </w:pPr>
    </w:p>
    <w:p w14:paraId="657BD6BE" w14:textId="77777777" w:rsidR="00F6765F" w:rsidRDefault="00F6765F">
      <w:pPr>
        <w:pStyle w:val="Caption"/>
      </w:pPr>
    </w:p>
    <w:p w14:paraId="5AEA1941" w14:textId="77777777" w:rsidR="00F6765F" w:rsidRDefault="00BE06EE">
      <w:pPr>
        <w:pStyle w:val="Heading1"/>
      </w:pPr>
      <w:r>
        <w:br w:type="column"/>
      </w:r>
      <w:r>
        <w:lastRenderedPageBreak/>
        <w:t>Bibliography</w:t>
      </w:r>
    </w:p>
    <w:p w14:paraId="61D7B179" w14:textId="77777777" w:rsidR="00F6765F" w:rsidRDefault="00BE06EE">
      <w:pPr>
        <w:pStyle w:val="Bibliography"/>
      </w:pPr>
      <w:r>
        <w:fldChar w:fldCharType="begin"/>
      </w:r>
      <w:r>
        <w:instrText>ADDIN ZOTERO_BIBL {"custom":[]} CSL_BIBLIOGRAPHY</w:instrText>
      </w:r>
      <w:r>
        <w:fldChar w:fldCharType="separate"/>
      </w:r>
      <w:bookmarkStart w:id="3575" w:name="__Fieldmark__12198_208418766"/>
      <w:r>
        <w:br/>
      </w:r>
      <w:bookmarkStart w:id="3576" w:name="__Fieldmark__11197_2403155824"/>
      <w:r>
        <w:t>B</w:t>
      </w:r>
      <w:bookmarkStart w:id="3577" w:name="__Fieldmark__10807_545160095"/>
      <w:r>
        <w:t>e</w:t>
      </w:r>
      <w:bookmarkStart w:id="3578" w:name="__Fieldmark__10486_1417665735"/>
      <w:r>
        <w:t>l</w:t>
      </w:r>
      <w:bookmarkStart w:id="3579" w:name="__Fieldmark__10374_3310317172"/>
      <w:r>
        <w:t>l</w:t>
      </w:r>
      <w:bookmarkStart w:id="3580" w:name="__Fieldmark__11381_2505137388"/>
      <w:r>
        <w:t>,</w:t>
      </w:r>
      <w:bookmarkStart w:id="3581" w:name="__Fieldmark__8463_1561598236"/>
      <w:r>
        <w:t xml:space="preserve"> </w:t>
      </w:r>
      <w:bookmarkStart w:id="3582" w:name="__Fieldmark__8095_2280461051"/>
      <w:r>
        <w:t>D</w:t>
      </w:r>
      <w:bookmarkStart w:id="3583" w:name="__Fieldmark__7675_908293503"/>
      <w:r>
        <w:t>.</w:t>
      </w:r>
      <w:bookmarkStart w:id="3584" w:name="__Fieldmark__13981_1777031281"/>
      <w:r>
        <w:t xml:space="preserve"> </w:t>
      </w:r>
      <w:bookmarkStart w:id="3585" w:name="__Fieldmark__6501_2048093008"/>
      <w:r>
        <w:t>R</w:t>
      </w:r>
      <w:bookmarkStart w:id="3586" w:name="__Fieldmark__6106_527255555"/>
      <w:r>
        <w:t>.</w:t>
      </w:r>
      <w:bookmarkStart w:id="3587" w:name="__Fieldmark__5950_3642959469"/>
      <w:r>
        <w:t>,</w:t>
      </w:r>
      <w:bookmarkStart w:id="3588" w:name="__Fieldmark__5610_2362112943"/>
      <w:r>
        <w:t xml:space="preserve"> </w:t>
      </w:r>
      <w:bookmarkStart w:id="3589" w:name="__Fieldmark__5418_2049629825"/>
      <w:r>
        <w:t>a</w:t>
      </w:r>
      <w:bookmarkStart w:id="3590" w:name="__Fieldmark__5380_687217606"/>
      <w:r>
        <w:t>n</w:t>
      </w:r>
      <w:bookmarkStart w:id="3591" w:name="__Fieldmark__5188_2209115713"/>
      <w:r>
        <w:t>d</w:t>
      </w:r>
      <w:bookmarkStart w:id="3592" w:name="__Fieldmark__4857_1105856583"/>
      <w:r>
        <w:t xml:space="preserve"> </w:t>
      </w:r>
      <w:bookmarkStart w:id="3593" w:name="__Fieldmark__4720_1929513578"/>
      <w:r>
        <w:t>G</w:t>
      </w:r>
      <w:bookmarkStart w:id="3594" w:name="__Fieldmark__4541_739104655"/>
      <w:r>
        <w:t>.</w:t>
      </w:r>
      <w:bookmarkStart w:id="3595" w:name="__Fieldmark__4371_462321902"/>
      <w:r>
        <w:t xml:space="preserve"> </w:t>
      </w:r>
      <w:bookmarkStart w:id="3596" w:name="__Fieldmark__4232_948816634"/>
      <w:r>
        <w:t>R</w:t>
      </w:r>
      <w:bookmarkStart w:id="3597" w:name="__Fieldmark__4082_2312622389"/>
      <w:r>
        <w:t>.</w:t>
      </w:r>
      <w:bookmarkStart w:id="3598" w:name="__Fieldmark__3941_2161409428"/>
      <w:r>
        <w:t xml:space="preserve"> </w:t>
      </w:r>
      <w:bookmarkStart w:id="3599" w:name="__Fieldmark__3762_188299688"/>
      <w:r>
        <w:t>R</w:t>
      </w:r>
      <w:bookmarkStart w:id="3600" w:name="__Fieldmark__3640_1216455718"/>
      <w:r>
        <w:t>o</w:t>
      </w:r>
      <w:bookmarkStart w:id="3601" w:name="__Fieldmark__3448_649753871"/>
      <w:r>
        <w:t>s</w:t>
      </w:r>
      <w:bookmarkStart w:id="3602" w:name="__Fieldmark__3322_2534479100"/>
      <w:r>
        <w:t>s</w:t>
      </w:r>
      <w:bookmarkStart w:id="3603" w:name="__Fieldmark__3115_1692434574"/>
      <w:r>
        <w:t>m</w:t>
      </w:r>
      <w:bookmarkStart w:id="3604" w:name="__Fieldmark__2968_148202576"/>
      <w:r>
        <w:t>a</w:t>
      </w:r>
      <w:bookmarkStart w:id="3605" w:name="__Fieldmark__4374_2994147849"/>
      <w:r>
        <w:t>n</w:t>
      </w:r>
      <w:bookmarkStart w:id="3606" w:name="__Fieldmark__2733_3231691474"/>
      <w:r>
        <w:br/>
      </w:r>
      <w:bookmarkStart w:id="3607" w:name="__Fieldmark__2438_3149341642"/>
      <w:r>
        <w:t xml:space="preserve"> </w:t>
      </w:r>
      <w:bookmarkStart w:id="3608" w:name="__Fieldmark__2268_4213078475"/>
      <w:r>
        <w:t>1</w:t>
      </w:r>
      <w:bookmarkStart w:id="3609" w:name="__Fieldmark__2109_4019975519"/>
      <w:r>
        <w:t>9</w:t>
      </w:r>
      <w:bookmarkStart w:id="3610" w:name="__Fieldmark__1963_3852820974"/>
      <w:r>
        <w:t>9</w:t>
      </w:r>
      <w:bookmarkStart w:id="3611" w:name="__Fieldmark__1818_3917936936"/>
      <w:r>
        <w:t>2</w:t>
      </w:r>
      <w:bookmarkStart w:id="3612" w:name="__Fieldmark__1736_3265051427"/>
      <w:r>
        <w:tab/>
      </w:r>
      <w:bookmarkStart w:id="3613" w:name="__Fieldmark__1778_837005789"/>
      <w:r>
        <w:t>W</w:t>
      </w:r>
      <w:bookmarkStart w:id="3614" w:name="__Fieldmark__1621_3470823330"/>
      <w:r>
        <w:t>a</w:t>
      </w:r>
      <w:bookmarkStart w:id="3615" w:name="__Fieldmark__1604_2630548144"/>
      <w:r>
        <w:t>t</w:t>
      </w:r>
      <w:bookmarkStart w:id="3616" w:name="__Fieldmark__3634_2304565098"/>
      <w:r>
        <w:t>e</w:t>
      </w:r>
      <w:bookmarkStart w:id="3617" w:name="__Fieldmark__1912_2304565098"/>
      <w:r>
        <w:t>r in Earth’s Mantle: The Role of Nominally Anhydrous Minerals. Science 255(5050). WOS:A1992HH74400043: 1391–1397.</w:t>
      </w:r>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575"/>
      <w:r>
        <w:fldChar w:fldCharType="end"/>
      </w:r>
    </w:p>
    <w:p w14:paraId="2AC04726" w14:textId="77777777" w:rsidR="00F6765F" w:rsidRDefault="00BE06EE">
      <w:pPr>
        <w:pStyle w:val="Bibliography"/>
      </w:pPr>
      <w:r>
        <w:br/>
        <w:t>Bell, D. R., G. R. Rossman, J. Maldener, D. Endisch, and F. Rauch</w:t>
      </w:r>
      <w:r>
        <w:br/>
        <w:t xml:space="preserve"> 2003</w:t>
      </w:r>
      <w:r>
        <w:tab/>
        <w:t>Hydroxide in Olivine: A Quantitative Determination of the Absolute Amount and Calibration of the IR Spectrum. Journal of Geophysical Research-Solid Earth 108(B2). WOS:000181985400002. ://WOS:000181985400002.</w:t>
      </w:r>
    </w:p>
    <w:p w14:paraId="2D764EA1" w14:textId="77777777" w:rsidR="00F6765F" w:rsidRDefault="00BE06EE">
      <w:pPr>
        <w:pStyle w:val="Bibliography"/>
      </w:pPr>
      <w:r>
        <w:br/>
        <w:t>Berry, A. J., J. Hermann, H. S. C. O’Neill, and G. J. Foran</w:t>
      </w:r>
      <w:r>
        <w:br/>
        <w:t xml:space="preserve"> 2005</w:t>
      </w:r>
      <w:r>
        <w:tab/>
        <w:t>Fingerprinting the Water Site in Mantle Olivine. Geology 33(11). WOS:000233059000008: 869–872.</w:t>
      </w:r>
    </w:p>
    <w:p w14:paraId="2EB33774" w14:textId="77777777" w:rsidR="00F6765F" w:rsidRDefault="00BE06EE">
      <w:pPr>
        <w:pStyle w:val="Bibliography"/>
      </w:pPr>
      <w:r>
        <w:br/>
        <w:t>Berry, A. J., A. M. Walker, J. Hermann, et al.</w:t>
      </w:r>
      <w:r>
        <w:br/>
        <w:t xml:space="preserve"> 2007</w:t>
      </w:r>
      <w:r>
        <w:tab/>
        <w:t>Titanium Substitution Mechanisms in Forsterite. Chemical Geology 242(1–2). WOS:000248433400010: 176–186.</w:t>
      </w:r>
    </w:p>
    <w:p w14:paraId="2C632320" w14:textId="77777777" w:rsidR="00F6765F" w:rsidRDefault="00BE06EE">
      <w:pPr>
        <w:pStyle w:val="Bibliography"/>
      </w:pPr>
      <w:r>
        <w:br/>
        <w:t>Blanchard, Marc, Jannick Ingrin, Etienne Balan, István Kovács, and Anthony C. Withers</w:t>
      </w:r>
      <w:r>
        <w:br/>
        <w:t xml:space="preserve"> 2017</w:t>
      </w:r>
      <w:r>
        <w:tab/>
        <w:t>Effect of Iron and Trivalent Cations on OH Defects in Olivine. American Mineralogist 102(2): 302–311.</w:t>
      </w:r>
    </w:p>
    <w:p w14:paraId="72474F20" w14:textId="77777777" w:rsidR="00F6765F" w:rsidRDefault="00BE06EE">
      <w:pPr>
        <w:pStyle w:val="Bibliography"/>
      </w:pPr>
      <w:r>
        <w:br/>
        <w:t>Chen, Y., A. Provost, P. Schiano, and N. Cluzel</w:t>
      </w:r>
      <w:r>
        <w:br/>
        <w:t xml:space="preserve"> 2011</w:t>
      </w:r>
      <w:r>
        <w:tab/>
        <w:t>The Rate of Water Loss from Olivine-Hosted Melt Inclusions. Contributions to Mineralogy and Petrology 162(3). WOS:000294216500011: 625–636.</w:t>
      </w:r>
    </w:p>
    <w:p w14:paraId="34B369EC" w14:textId="77777777" w:rsidR="00F6765F" w:rsidRDefault="00BE06EE">
      <w:pPr>
        <w:pStyle w:val="Bibliography"/>
      </w:pPr>
      <w:r>
        <w:br/>
        <w:t>Demouchy, S., and S. Mackwell</w:t>
      </w:r>
      <w:r>
        <w:br/>
        <w:t xml:space="preserve"> 2003</w:t>
      </w:r>
      <w:r>
        <w:tab/>
        <w:t>Water Diffusion in Synthetic Iron-Free Forsterite. Physics and Chemistry of Minerals 30(8). WOS:000185964900006: 486–494.</w:t>
      </w:r>
    </w:p>
    <w:p w14:paraId="61F360C5" w14:textId="77777777" w:rsidR="00F6765F" w:rsidRDefault="00BE06EE">
      <w:pPr>
        <w:pStyle w:val="Bibliography"/>
      </w:pPr>
      <w:r>
        <w:t xml:space="preserve"> 2006</w:t>
      </w:r>
      <w:r>
        <w:tab/>
        <w:t>Mechanisms of Hydrogen Incorporation and Diffusion in Iron-Bearing Olivine. Physics and Chemistry of Minerals 33(5). WOS:000240439000005: 347–355.</w:t>
      </w:r>
    </w:p>
    <w:p w14:paraId="50D43DD5" w14:textId="77777777" w:rsidR="00F6765F" w:rsidRDefault="00BE06EE">
      <w:pPr>
        <w:pStyle w:val="Bibliography"/>
      </w:pPr>
      <w:r>
        <w:br/>
        <w:t>Demouchy, Sylvie, and Nathalie Bolfan-Casanova</w:t>
      </w:r>
      <w:r>
        <w:br/>
        <w:t xml:space="preserve"> 2016</w:t>
      </w:r>
      <w:r>
        <w:tab/>
        <w:t>Distribution and Transport of Hydrogen in the Lithospheric Mantle: A Review. Lithos 240: 402–425.</w:t>
      </w:r>
    </w:p>
    <w:p w14:paraId="7954ED2A" w14:textId="77777777" w:rsidR="00F6765F" w:rsidRDefault="00BE06EE">
      <w:pPr>
        <w:pStyle w:val="Bibliography"/>
      </w:pPr>
      <w:r>
        <w:br/>
        <w:t>Demouchy, Sylvie, Catherine Thoraval, Nathalie Bolfan-Casanova, and Geeth Manthilake</w:t>
      </w:r>
      <w:r>
        <w:br/>
        <w:t xml:space="preserve"> 2016</w:t>
      </w:r>
      <w:r>
        <w:tab/>
        <w:t>Diffusivity of Hydrogen in Iron-Bearing Olivine at 3 GPa. Physics of the Earth and Planetary Interiors 260: 1–13.</w:t>
      </w:r>
    </w:p>
    <w:p w14:paraId="4A1B6DD3" w14:textId="77777777" w:rsidR="00F6765F" w:rsidRDefault="00BE06EE">
      <w:pPr>
        <w:pStyle w:val="Bibliography"/>
      </w:pPr>
      <w:r>
        <w:br/>
        <w:t>Faul, Ulrich H., Christopher J. Cline II, Emmanuel C. David, Andrew J. Berry, and Ian Jackson</w:t>
      </w:r>
      <w:r>
        <w:br/>
        <w:t xml:space="preserve"> 2016</w:t>
      </w:r>
      <w:r>
        <w:tab/>
        <w:t>Titanium-Hydroxyl Defect-Controlled Rheology of the Earth’s Upper Mantle. Earth and Planetary Science Letters 452: 227–237.</w:t>
      </w:r>
    </w:p>
    <w:p w14:paraId="19512460" w14:textId="77777777" w:rsidR="00F6765F" w:rsidRDefault="00BE06EE">
      <w:pPr>
        <w:pStyle w:val="Bibliography"/>
      </w:pPr>
      <w:r>
        <w:br/>
        <w:t>Ferguson, David J., Helge M. Gonnermann, Philipp Ruprecht, et al.</w:t>
      </w:r>
      <w:r>
        <w:br/>
      </w:r>
      <w:r>
        <w:lastRenderedPageBreak/>
        <w:t xml:space="preserve"> 2016</w:t>
      </w:r>
      <w:r>
        <w:tab/>
        <w:t>Magma Decompression Rates during Explosive Eruptions of Kīlauea Volcano, Hawaii, Recorded by Melt Embayments. Bulletin of Volcanology 78(10): 71.</w:t>
      </w:r>
    </w:p>
    <w:p w14:paraId="58ED3FDB" w14:textId="77777777" w:rsidR="00F6765F" w:rsidRDefault="00BE06EE">
      <w:pPr>
        <w:pStyle w:val="Bibliography"/>
      </w:pPr>
      <w:r>
        <w:br/>
        <w:t>Ferriss, E.</w:t>
      </w:r>
      <w:r>
        <w:br/>
        <w:t xml:space="preserve"> 2015</w:t>
      </w:r>
      <w:r>
        <w:tab/>
        <w:t>Pynams: A Python Package for Interpreting FTIR Spectra of Nominally Anhydrous Minerals (NAMs). New York. https://github.com/EFerriss/pynams.</w:t>
      </w:r>
    </w:p>
    <w:p w14:paraId="20B78B41" w14:textId="77777777" w:rsidR="00F6765F" w:rsidRDefault="00BE06EE">
      <w:pPr>
        <w:pStyle w:val="Bibliography"/>
      </w:pPr>
      <w:r>
        <w:br/>
        <w:t>Ferriss, E., T. Plank, D. Walker, and M. Nettles</w:t>
      </w:r>
      <w:r>
        <w:br/>
        <w:t xml:space="preserve"> 2015</w:t>
      </w:r>
      <w:r>
        <w:tab/>
        <w:t>The Whole-Block Approach to Measuring Hydrogen Diffusivity in Nominally Anhydrous Minerals. American Mineralogist 100(4). WOS:000352175700017: 837–851.</w:t>
      </w:r>
    </w:p>
    <w:p w14:paraId="3C65F629" w14:textId="77777777" w:rsidR="00F6765F" w:rsidRDefault="00BE06EE">
      <w:pPr>
        <w:pStyle w:val="Bibliography"/>
      </w:pPr>
      <w:r>
        <w:br/>
        <w:t>Ferriss, Elizabeth, Terry Plank, and David Walker</w:t>
      </w:r>
      <w:r>
        <w:br/>
        <w:t xml:space="preserve"> 2016</w:t>
      </w:r>
      <w:r>
        <w:tab/>
        <w:t>Site-Specific Hydrogen Diffusion Rates during Clinopyroxene Dehydration. Contributions to Mineralogy and Petrology 171(6): 1–24.</w:t>
      </w:r>
    </w:p>
    <w:p w14:paraId="2EA1498E" w14:textId="77777777" w:rsidR="00F6765F" w:rsidRDefault="00BE06EE">
      <w:pPr>
        <w:pStyle w:val="Bibliography"/>
      </w:pPr>
      <w:r>
        <w:br/>
        <w:t>Gaetani, G. A., J. A. O’Leary, N. Shimizu, Claire E. Bucholz, and Matthew Newville</w:t>
      </w:r>
      <w:r>
        <w:br/>
        <w:t xml:space="preserve"> 2012</w:t>
      </w:r>
      <w:r>
        <w:tab/>
        <w:t>Rapid Reequilibration of H2O and Oxygen Fugacity in Olivine-Hosted Melt Inclusions. Geology 40(10): 915–918.</w:t>
      </w:r>
    </w:p>
    <w:p w14:paraId="7C8F8B13" w14:textId="77777777" w:rsidR="00F6765F" w:rsidRDefault="00BE06EE">
      <w:pPr>
        <w:pStyle w:val="Bibliography"/>
      </w:pPr>
      <w:r>
        <w:br/>
        <w:t>Hauri, E.</w:t>
      </w:r>
      <w:r>
        <w:br/>
        <w:t xml:space="preserve"> 2002</w:t>
      </w:r>
      <w:r>
        <w:tab/>
        <w:t>SIMS Analysis of Volatiles in Silicate Glasses, 2: Isotopes and Abundances in Hawaiian Melt Inclusions. Chemical Geology 183(1–4). WOS:000174332300008: 115–141.</w:t>
      </w:r>
    </w:p>
    <w:p w14:paraId="29D7447A" w14:textId="77777777" w:rsidR="00F6765F" w:rsidRDefault="00BE06EE">
      <w:pPr>
        <w:pStyle w:val="Bibliography"/>
      </w:pPr>
      <w:r>
        <w:br/>
        <w:t>Ingrin, J., J. Liu, C. Depecker, et al.</w:t>
      </w:r>
      <w:r>
        <w:br/>
        <w:t xml:space="preserve"> 2013</w:t>
      </w:r>
      <w:r>
        <w:tab/>
        <w:t>Low-Temperature Evolution of OH Bands in Synthetic Forsterite, Implication for the Nature of H Defects at High Pressure. Physics and Chemistry of Minerals 40(6). WOS:000319771000005: 499–510.</w:t>
      </w:r>
    </w:p>
    <w:p w14:paraId="426AB770" w14:textId="77777777" w:rsidR="00F6765F" w:rsidRDefault="00BE06EE">
      <w:pPr>
        <w:pStyle w:val="Bibliography"/>
      </w:pPr>
      <w:r>
        <w:br/>
        <w:t>Jollands, Michael C., José Alberto Padrón-Navarta, Jörg Hermann, and Hugh St.C. O’Neill</w:t>
      </w:r>
      <w:r>
        <w:br/>
        <w:t xml:space="preserve"> 2016</w:t>
      </w:r>
      <w:r>
        <w:tab/>
        <w:t>Hydrogen Diffusion in Ti-Doped Forsterite and the Preservation of Metastable Point Defects. American Mineralogist 101(7): 1560–1570.</w:t>
      </w:r>
    </w:p>
    <w:p w14:paraId="130C2998" w14:textId="77777777" w:rsidR="00F6765F" w:rsidRDefault="00BE06EE">
      <w:pPr>
        <w:pStyle w:val="Bibliography"/>
      </w:pPr>
      <w:r>
        <w:br/>
        <w:t>Keppler, Hans, and Joseph R. Smyth</w:t>
      </w:r>
      <w:r>
        <w:br/>
        <w:t xml:space="preserve"> 2006</w:t>
      </w:r>
      <w:r>
        <w:tab/>
        <w:t>Water in Nominally Anhydrous Minerals, vol.62. Reviews in Mineralogy and Geochemistry. Mineralogical Society of America.</w:t>
      </w:r>
    </w:p>
    <w:p w14:paraId="54A460E4" w14:textId="77777777" w:rsidR="00F6765F" w:rsidRDefault="00BE06EE">
      <w:pPr>
        <w:pStyle w:val="Bibliography"/>
      </w:pPr>
      <w:r>
        <w:br/>
        <w:t>Kohlstedt, D. L., and S. J. Mackwell</w:t>
      </w:r>
      <w:r>
        <w:br/>
        <w:t xml:space="preserve"> 1998</w:t>
      </w:r>
      <w:r>
        <w:tab/>
        <w:t>Diffusion of Hydrogen and Intrinsic Point Defects in Olivine. Zeitschrift Fur Physikalische Chemie-International Journal of Research in Physical Chemistry &amp; Chemical Physics 207. WOS:000076569300010: 147–162.</w:t>
      </w:r>
    </w:p>
    <w:p w14:paraId="4125FF44" w14:textId="77777777" w:rsidR="00F6765F" w:rsidRDefault="00BE06EE">
      <w:pPr>
        <w:pStyle w:val="Bibliography"/>
      </w:pPr>
      <w:r>
        <w:br/>
        <w:t>Kurosawa, M., H. Yurimoto, and S. Sueno</w:t>
      </w:r>
      <w:r>
        <w:br/>
        <w:t xml:space="preserve"> 1997</w:t>
      </w:r>
      <w:r>
        <w:tab/>
        <w:t>Patterns in the Hydrogen and Trace Element Compositions of Mantle Olivines. Physics and Chemistry of Glasses 24: 385–395.</w:t>
      </w:r>
    </w:p>
    <w:p w14:paraId="69BEB7E1" w14:textId="77777777" w:rsidR="00F6765F" w:rsidRDefault="00BE06EE">
      <w:pPr>
        <w:pStyle w:val="Bibliography"/>
      </w:pPr>
      <w:r>
        <w:br/>
        <w:t>Le Voyer, Marion, Paul D. Asimow, Jed L. Mosenfelder, et al.</w:t>
      </w:r>
      <w:r>
        <w:br/>
        <w:t xml:space="preserve"> 2014</w:t>
      </w:r>
      <w:r>
        <w:tab/>
        <w:t>Zonation of H2O and F Concentrations around Melt Inclusions in Olivines. Journal of Petrology 55(4): 685–707.</w:t>
      </w:r>
    </w:p>
    <w:p w14:paraId="54A12D52" w14:textId="77777777" w:rsidR="00F6765F" w:rsidRDefault="00BE06EE">
      <w:pPr>
        <w:pStyle w:val="Bibliography"/>
      </w:pPr>
      <w:r>
        <w:lastRenderedPageBreak/>
        <w:br/>
        <w:t>Libowitzky, E., and G. R. Rossman</w:t>
      </w:r>
      <w:r>
        <w:br/>
        <w:t xml:space="preserve"> 1996</w:t>
      </w:r>
      <w:r>
        <w:tab/>
        <w:t>Principles of Quantitative Absorbance Measurements in Anisotropic Crystals. Physics and Chemistry of Minerals 23(6). WOS:A1996VD85000001: 319–327.</w:t>
      </w:r>
    </w:p>
    <w:p w14:paraId="465482EC" w14:textId="77777777" w:rsidR="00F6765F" w:rsidRDefault="00BE06EE">
      <w:pPr>
        <w:pStyle w:val="Bibliography"/>
      </w:pPr>
      <w:r>
        <w:br/>
        <w:t>Lloyd, Alexander S., T. Plank, Philipp Ruprecht, E. H. Hauri, and William Rose</w:t>
      </w:r>
      <w:r>
        <w:br/>
        <w:t xml:space="preserve"> 2013</w:t>
      </w:r>
      <w:r>
        <w:tab/>
        <w:t>Volatile Loss from Melt Inclusions in Pyroclasts of Differing Sizes. Contributions to Mineralogy and Petrology 165: 129–153.</w:t>
      </w:r>
    </w:p>
    <w:p w14:paraId="332F734C" w14:textId="77777777" w:rsidR="00F6765F" w:rsidRDefault="00BE06EE">
      <w:pPr>
        <w:pStyle w:val="Bibliography"/>
      </w:pPr>
      <w:r>
        <w:br/>
        <w:t>Mackwell, S. J., and D. L. Kohlstedt</w:t>
      </w:r>
      <w:r>
        <w:br/>
        <w:t xml:space="preserve"> 1990</w:t>
      </w:r>
      <w:r>
        <w:tab/>
        <w:t>Diffusion of Hydrogen in Olivine - Implications for Water in the Mantle. Journal of Geophysical Research-Solid Earth and Planets 95(B4). WOS:A1990CZ37500052: 5079–5088.</w:t>
      </w:r>
    </w:p>
    <w:p w14:paraId="3E67031A" w14:textId="77777777" w:rsidR="00F6765F" w:rsidRDefault="00BE06EE">
      <w:pPr>
        <w:pStyle w:val="Bibliography"/>
      </w:pPr>
      <w:r>
        <w:br/>
        <w:t>Mironov, Nikita, Maxim Portnyagin, Roman Botcharnikov, et al.</w:t>
      </w:r>
      <w:r>
        <w:br/>
        <w:t xml:space="preserve"> 2015</w:t>
      </w:r>
      <w:r>
        <w:tab/>
        <w:t>Quantification of the CO2 Budget and H2O–CO2 Systematics in Subduction-Zone Magmas through the Experimental Hydration of Melt Inclusions in Olivine at High H2O Pressure. Earth and Planetary Science Letters 425: 1–11.</w:t>
      </w:r>
    </w:p>
    <w:p w14:paraId="10EEC3C8" w14:textId="77777777" w:rsidR="00F6765F" w:rsidRDefault="00BE06EE">
      <w:pPr>
        <w:pStyle w:val="Bibliography"/>
      </w:pPr>
      <w:r>
        <w:br/>
        <w:t>Mosenfelder, J. L., N. I. Deligne, P. D. Asimow, and G. R. Rossman</w:t>
      </w:r>
      <w:r>
        <w:br/>
        <w:t xml:space="preserve"> 2006</w:t>
      </w:r>
      <w:r>
        <w:tab/>
        <w:t>Hydrogen Incorporation in Olivine from 2-12 GPa. American Mineralogist 91(2–3). WOS:000235472000007: 285–294.</w:t>
      </w:r>
    </w:p>
    <w:p w14:paraId="32D98023" w14:textId="77777777" w:rsidR="00F6765F" w:rsidRDefault="00BE06EE">
      <w:pPr>
        <w:pStyle w:val="Bibliography"/>
      </w:pPr>
      <w:r>
        <w:br/>
        <w:t>Padrón-Navarta, Jose Alberto, Joerg Hermann, and Hugh St. C. O’Neill</w:t>
      </w:r>
      <w:r>
        <w:br/>
        <w:t xml:space="preserve"> 2014</w:t>
      </w:r>
      <w:r>
        <w:tab/>
        <w:t>Site-Specific Hydrogen Diffusion Rates in Forsterite. Earth and Planetary Science Letters 392: 100–112.</w:t>
      </w:r>
    </w:p>
    <w:p w14:paraId="5D158632" w14:textId="77777777" w:rsidR="00F6765F" w:rsidRDefault="00BE06EE">
      <w:pPr>
        <w:pStyle w:val="Bibliography"/>
      </w:pPr>
      <w:r>
        <w:br/>
        <w:t>Peslier, A. H., and J. F. Luhr</w:t>
      </w:r>
      <w:r>
        <w:br/>
        <w:t xml:space="preserve"> 2006</w:t>
      </w:r>
      <w:r>
        <w:tab/>
        <w:t>Hydrogen Loss from Olivines in Mantle Xenoliths from Simcoe (USA) and Mexico: Mafic Alkalic Magma Ascent Rates and Water Budget of the Sub-Continental Lithosphere. Earth and Planetary Science Letters 242(3–4). WOS:000235855100006: 302–319.</w:t>
      </w:r>
    </w:p>
    <w:p w14:paraId="1DCA10F2" w14:textId="77777777" w:rsidR="00F6765F" w:rsidRDefault="00BE06EE">
      <w:pPr>
        <w:pStyle w:val="Bibliography"/>
      </w:pPr>
      <w:r>
        <w:br/>
        <w:t>Portnyagin, M., Renat Almeev, S. Matveev, and Francois Holtz</w:t>
      </w:r>
      <w:r>
        <w:br/>
        <w:t xml:space="preserve"> 2008</w:t>
      </w:r>
      <w:r>
        <w:tab/>
        <w:t>Experimental Evidence for Rapid Water Exchange between Melt Inclusions in Olivine and Host Magma. Earth and Planetary Science Letters 272: 541–552.</w:t>
      </w:r>
    </w:p>
    <w:p w14:paraId="6BF8D327" w14:textId="77777777" w:rsidR="00F6765F" w:rsidRDefault="00BE06EE">
      <w:pPr>
        <w:pStyle w:val="Bibliography"/>
      </w:pPr>
      <w:r>
        <w:br/>
        <w:t>Rosen, Julia</w:t>
      </w:r>
      <w:r>
        <w:br/>
        <w:t xml:space="preserve"> 2016</w:t>
      </w:r>
      <w:r>
        <w:tab/>
        <w:t>Crystal Clocks. Science 354(6314): 822–825.</w:t>
      </w:r>
    </w:p>
    <w:p w14:paraId="43C964B2" w14:textId="77777777" w:rsidR="00F6765F" w:rsidRDefault="00BE06EE">
      <w:pPr>
        <w:pStyle w:val="Bibliography"/>
      </w:pPr>
      <w:r>
        <w:br/>
        <w:t>Ruprecht, Philipp, and Terry Plank</w:t>
      </w:r>
      <w:r>
        <w:br/>
        <w:t xml:space="preserve"> 2013</w:t>
      </w:r>
      <w:r>
        <w:tab/>
        <w:t>Feeding Andesitic Eruptions with a High-Speed Connection from the Mantle. Nature 500(7460): 68–72.</w:t>
      </w:r>
    </w:p>
    <w:p w14:paraId="2028DF4D" w14:textId="77777777" w:rsidR="00F6765F" w:rsidRDefault="00BE06EE">
      <w:pPr>
        <w:pStyle w:val="Bibliography"/>
      </w:pPr>
      <w:r>
        <w:br/>
        <w:t>Shuai, Kang, and Xiaozhi Yang</w:t>
      </w:r>
      <w:r>
        <w:br/>
        <w:t xml:space="preserve"> 2017</w:t>
      </w:r>
      <w:r>
        <w:tab/>
        <w:t>Quantitative Analysis of H-Species in Anisotropic Minerals by Polarized Infrared Spectroscopy along Three Orthogonal Directions. Contributions to Mineralogy and Petrology 172(2–3): 14.</w:t>
      </w:r>
    </w:p>
    <w:p w14:paraId="5B0B5042" w14:textId="77777777" w:rsidR="00F6765F" w:rsidRDefault="00BE06EE">
      <w:pPr>
        <w:pStyle w:val="Bibliography"/>
      </w:pPr>
      <w:r>
        <w:br/>
        <w:t>Thoraval, Catherine, and Sylvie Demouchy</w:t>
      </w:r>
      <w:r>
        <w:br/>
      </w:r>
      <w:r>
        <w:lastRenderedPageBreak/>
        <w:t xml:space="preserve"> 2014</w:t>
      </w:r>
      <w:r>
        <w:tab/>
        <w:t>Numerical Models of Ionic Diffusion in One and Three Dimensions: Application to Dehydration of Mantle Olivine. Physics and Chemistry of Minerals 41(9). WOS:000341924800005: 709–723.</w:t>
      </w:r>
    </w:p>
    <w:p w14:paraId="5C12D229" w14:textId="77777777" w:rsidR="00F6765F" w:rsidRDefault="00BE06EE">
      <w:pPr>
        <w:pStyle w:val="Bibliography"/>
      </w:pPr>
      <w:r>
        <w:br/>
        <w:t>Tollan, P. M. E., H. St C. O’Neill, J. Hermann, A. Benedictus, and R. J. Arculus</w:t>
      </w:r>
      <w:r>
        <w:br/>
        <w:t xml:space="preserve"> 2015</w:t>
      </w:r>
      <w:r>
        <w:tab/>
        <w:t>Frozen Melt-Rock Reaction in a Peridotite Xenolith from Sub-Arc Mantle Recorded by Diffusion of Trace Elements and Water in Olivine. Earth and Planetary Science Letters 422. WOS:000355350700018: 169–181.</w:t>
      </w:r>
    </w:p>
    <w:p w14:paraId="59155518" w14:textId="77777777" w:rsidR="00F6765F" w:rsidRDefault="00BE06EE">
      <w:pPr>
        <w:pStyle w:val="Bibliography"/>
      </w:pPr>
      <w:r>
        <w:br/>
        <w:t>Tollan, Peter M. E., Rachel Smith, Hugh St C. O’Neill, and Jörg Hermann</w:t>
      </w:r>
      <w:r>
        <w:br/>
        <w:t xml:space="preserve"> 2017</w:t>
      </w:r>
      <w:r>
        <w:tab/>
        <w:t>The Responses of the Four Main Substitution Mechanisms of H in Olivine to H 2 O Activity at 1050 °C and 3 GPa. Progress in Earth and Planetary Science 4(1): 14.</w:t>
      </w:r>
    </w:p>
    <w:p w14:paraId="226E70A2" w14:textId="77777777" w:rsidR="00F6765F" w:rsidRDefault="00BE06EE">
      <w:pPr>
        <w:pStyle w:val="Bibliography"/>
      </w:pPr>
      <w:r>
        <w:br/>
        <w:t>Withers, A. C.</w:t>
      </w:r>
      <w:r>
        <w:br/>
        <w:t xml:space="preserve"> 2013</w:t>
      </w:r>
      <w:r>
        <w:tab/>
        <w:t>The Pitzer and Sterner Equation of State for Water. http://www.geo.umn.edu/people/researchers/withe012/fugacity.htm, accessed August 6, 2013.</w:t>
      </w:r>
    </w:p>
    <w:p w14:paraId="01E3B472" w14:textId="77777777" w:rsidR="00F6765F" w:rsidRDefault="00BE06EE">
      <w:pPr>
        <w:pStyle w:val="Bibliography"/>
      </w:pPr>
      <w:r>
        <w:br/>
        <w:t>Withers, Anthony C, Hélène Bureau, Caroline Raepsaet, and Marc M Hirschmann</w:t>
      </w:r>
      <w:r>
        <w:br/>
        <w:t xml:space="preserve"> 2012</w:t>
      </w:r>
      <w:r>
        <w:tab/>
        <w:t>Calibration of Infrared Spectroscopy by Elastic Recoil Detection Analysis of H in Synthetic Olivine. Chemical Geology 334: 92–98.</w:t>
      </w:r>
    </w:p>
    <w:p w14:paraId="178E38BB" w14:textId="77777777" w:rsidR="00F6765F" w:rsidRDefault="00BE06EE">
      <w:pPr>
        <w:pStyle w:val="Bibliography"/>
      </w:pPr>
      <w:r>
        <w:br/>
        <w:t>Zhao, Y. H., S. B. Ginsberg, and D. L. Kohstedt</w:t>
      </w:r>
      <w:r>
        <w:br/>
        <w:t xml:space="preserve"> 2004</w:t>
      </w:r>
      <w:r>
        <w:tab/>
        <w:t>Solubility of Hydrogen in Olivine: Dependence on Temperature and Iron Content. Contributions to Mineralogy and Petrology 147(2). WOS:000221169500003: 155–161.</w:t>
      </w:r>
    </w:p>
    <w:p w14:paraId="46232412" w14:textId="77777777" w:rsidR="00F6765F" w:rsidRDefault="00BE06EE">
      <w:pPr>
        <w:pStyle w:val="Caption"/>
      </w:pPr>
      <w:r>
        <w:t xml:space="preserve"> </w:t>
      </w:r>
    </w:p>
    <w:p w14:paraId="4D2B919E" w14:textId="77777777" w:rsidR="00F6765F" w:rsidRDefault="00BE06EE">
      <w:r>
        <w:t xml:space="preserve"> </w:t>
      </w:r>
    </w:p>
    <w:sectPr w:rsidR="00F6765F">
      <w:pgSz w:w="12240" w:h="15840"/>
      <w:pgMar w:top="1440" w:right="1440" w:bottom="1440" w:left="1440" w:header="0" w:footer="0" w:gutter="0"/>
      <w:cols w:space="720"/>
      <w:formProt w:val="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40" w:author="Terry Plank" w:date="2017-12-07T09:31:00Z" w:initials="TP">
    <w:p w14:paraId="40136078" w14:textId="525CFA5B" w:rsidR="00EA50D3" w:rsidRDefault="00EA50D3">
      <w:pPr>
        <w:pStyle w:val="CommentText"/>
      </w:pPr>
      <w:r>
        <w:rPr>
          <w:rStyle w:val="CommentReference"/>
        </w:rPr>
        <w:annotationRef/>
      </w:r>
      <w:r>
        <w:t>We might instead, however, call this the “redox” mechanism, I think like Demouchy does. I think this is more neutral to how the H escapes, and more accurate as to what we discuss here.</w:t>
      </w:r>
    </w:p>
  </w:comment>
  <w:comment w:id="1469" w:author="Terry Plank" w:date="2017-11-28T16:38:00Z" w:initials="TP">
    <w:p w14:paraId="33BB8F6C" w14:textId="0AB442FE" w:rsidR="00EA50D3" w:rsidRDefault="00EA50D3">
      <w:pPr>
        <w:pStyle w:val="CommentText"/>
      </w:pPr>
      <w:r>
        <w:rPr>
          <w:rStyle w:val="CommentReference"/>
        </w:rPr>
        <w:annotationRef/>
      </w:r>
      <w:r>
        <w:t>Please provide a rationale for this</w:t>
      </w:r>
    </w:p>
  </w:comment>
  <w:comment w:id="1875" w:author="Terry Plank" w:date="2017-11-28T16:41:00Z" w:initials="TP">
    <w:p w14:paraId="19EA9FC3" w14:textId="66C147E5" w:rsidR="00EA50D3" w:rsidRDefault="00EA50D3">
      <w:pPr>
        <w:pStyle w:val="CommentText"/>
      </w:pPr>
      <w:r>
        <w:rPr>
          <w:rStyle w:val="CommentReference"/>
        </w:rPr>
        <w:annotationRef/>
      </w:r>
      <w:r>
        <w:t>Please provide the actual calibration used, since this is actively evolving!</w:t>
      </w:r>
    </w:p>
  </w:comment>
  <w:comment w:id="1957" w:author="Terry Plank" w:date="2017-11-28T16:42:00Z" w:initials="TP">
    <w:p w14:paraId="1FEFFF40" w14:textId="00699455" w:rsidR="00EA50D3" w:rsidRDefault="00EA50D3">
      <w:pPr>
        <w:pStyle w:val="CommentText"/>
      </w:pPr>
      <w:r>
        <w:rPr>
          <w:rStyle w:val="CommentReference"/>
        </w:rPr>
        <w:annotationRef/>
      </w:r>
      <w:r>
        <w:t>This got cut out but printed OK in the pdf. I was going to say you might want to Capitalize or put in italics “pynams”</w:t>
      </w:r>
    </w:p>
  </w:comment>
  <w:comment w:id="2777" w:author="Terry Plank" w:date="2017-11-28T16:44:00Z" w:initials="TP">
    <w:p w14:paraId="6D6C2FC8" w14:textId="0ABB7455" w:rsidR="00EA50D3" w:rsidRDefault="00EA50D3">
      <w:pPr>
        <w:pStyle w:val="CommentText"/>
      </w:pPr>
      <w:r>
        <w:rPr>
          <w:rStyle w:val="CommentReference"/>
        </w:rPr>
        <w:annotationRef/>
      </w:r>
      <w:r>
        <w:t>This lost a phrase too about the embayments – I was going to add “embayments from the same sample”</w:t>
      </w:r>
    </w:p>
  </w:comment>
  <w:comment w:id="3436" w:author="Terry Plank" w:date="2017-11-28T17:03:00Z" w:initials="TP">
    <w:p w14:paraId="037321CB" w14:textId="3121CAA7" w:rsidR="00EA50D3" w:rsidRDefault="00EA50D3">
      <w:pPr>
        <w:pStyle w:val="CommentText"/>
      </w:pPr>
      <w:r>
        <w:rPr>
          <w:rStyle w:val="CommentReference"/>
        </w:rPr>
        <w:annotationRef/>
      </w:r>
      <w:r>
        <w:t>This temperature needs to be justified</w:t>
      </w:r>
    </w:p>
  </w:comment>
  <w:comment w:id="3446" w:author="Terry Plank" w:date="2017-12-07T09:29:00Z" w:initials="TP">
    <w:p w14:paraId="6DADF4E4" w14:textId="48B76ED5" w:rsidR="00EA50D3" w:rsidRDefault="00EA50D3">
      <w:pPr>
        <w:pStyle w:val="CommentText"/>
      </w:pPr>
      <w:r>
        <w:rPr>
          <w:rStyle w:val="CommentReference"/>
        </w:rPr>
        <w:annotationRef/>
      </w:r>
      <w:r>
        <w:t>I think we need to start with a section on – Defect evolution during hydration and dehydration of Our Experiments on SCO and Iki. This will include your new ball and stick figures, your new K-V equations, and some stuff that currently exists later in this section.</w:t>
      </w:r>
    </w:p>
  </w:comment>
  <w:comment w:id="3454" w:author="Terry Plank" w:date="2017-12-07T09:31:00Z" w:initials="TP">
    <w:p w14:paraId="53FD4E99" w14:textId="0114F0CD" w:rsidR="00EA50D3" w:rsidRDefault="00EA50D3">
      <w:pPr>
        <w:pStyle w:val="CommentText"/>
      </w:pPr>
      <w:r>
        <w:rPr>
          <w:rStyle w:val="CommentReference"/>
        </w:rPr>
        <w:annotationRef/>
      </w:r>
      <w:r>
        <w:t>Again, we may chance all of these to “redox”</w:t>
      </w:r>
    </w:p>
  </w:comment>
  <w:comment w:id="3501" w:author="Terry Plank" w:date="2017-12-07T09:48:00Z" w:initials="TP">
    <w:p w14:paraId="5AEBCD88" w14:textId="24C2D538" w:rsidR="00EA50D3" w:rsidRDefault="00EA50D3">
      <w:pPr>
        <w:pStyle w:val="CommentText"/>
      </w:pPr>
      <w:r>
        <w:rPr>
          <w:rStyle w:val="CommentReference"/>
        </w:rPr>
        <w:annotationRef/>
      </w:r>
      <w:r>
        <w:t>Mention that our San Carlos sample last experienced rapid dehydration in a lava flow, and so already likely lost H too rapidly for Ti to move.  So Ti is quenched into the Me site.</w:t>
      </w:r>
    </w:p>
  </w:comment>
  <w:comment w:id="3518" w:author="Terry Plank" w:date="2017-12-07T09:54:00Z" w:initials="TP">
    <w:p w14:paraId="71874B2A" w14:textId="27691C96" w:rsidR="00EA50D3" w:rsidRDefault="00EA50D3">
      <w:pPr>
        <w:pStyle w:val="CommentText"/>
      </w:pPr>
      <w:r>
        <w:rPr>
          <w:rStyle w:val="CommentReference"/>
        </w:rPr>
        <w:annotationRef/>
      </w:r>
      <w:r>
        <w:t>We need to expand on this. The wide range of fO2 in experiments suggest too slow to act. The “fo2 effect” that is likely to be important is instead the original amount of Fe3+ defects in the sample (e.g., Iki and SCO). The similarly we see here between Iki and SCO may be instead due the similar Fo.</w:t>
      </w:r>
    </w:p>
  </w:comment>
  <w:comment w:id="3519" w:author="Terry Plank" w:date="2017-12-07T09:56:00Z" w:initials="TP">
    <w:p w14:paraId="5C5AD829" w14:textId="00C54E01" w:rsidR="00EA50D3" w:rsidRDefault="00EA50D3">
      <w:pPr>
        <w:pStyle w:val="CommentText"/>
      </w:pPr>
      <w:r>
        <w:rPr>
          <w:rStyle w:val="CommentReference"/>
        </w:rPr>
        <w:annotationRef/>
      </w:r>
      <w:r>
        <w:t>This section will be moved earlier now</w:t>
      </w:r>
    </w:p>
  </w:comment>
  <w:comment w:id="3527" w:author="Terry Plank" w:date="2017-12-07T09:56:00Z" w:initials="TP">
    <w:p w14:paraId="2C4E3EAD" w14:textId="222B4E12" w:rsidR="00EA50D3" w:rsidRDefault="00EA50D3">
      <w:pPr>
        <w:pStyle w:val="CommentText"/>
      </w:pPr>
      <w:r>
        <w:rPr>
          <w:rStyle w:val="CommentReference"/>
        </w:rPr>
        <w:annotationRef/>
      </w:r>
      <w:r>
        <w:t>I find this highly unlikely given that the growth in [Si] is so well matched by the decline in [tri].</w:t>
      </w:r>
    </w:p>
  </w:comment>
  <w:comment w:id="3528" w:author="Terry Plank" w:date="2017-12-07T09:58:00Z" w:initials="TP">
    <w:p w14:paraId="725EBBA3" w14:textId="2BBB5689" w:rsidR="00EA50D3" w:rsidRDefault="00EA50D3">
      <w:pPr>
        <w:pStyle w:val="CommentText"/>
      </w:pPr>
      <w:r>
        <w:rPr>
          <w:rStyle w:val="CommentReference"/>
        </w:rPr>
        <w:annotationRef/>
      </w:r>
      <w:r>
        <w:t>Yes, new equations, and explain their beauty. How coupling these equations explains the change in rates, the rehydration of [Ti], the driving in different directions as different species build up or decline, and the possibility of buffering or reaching a steady state</w:t>
      </w:r>
    </w:p>
  </w:comment>
  <w:comment w:id="3542" w:author="Terry Plank" w:date="2017-12-07T10:06:00Z" w:initials="TP">
    <w:p w14:paraId="18476FF6" w14:textId="26AD398D" w:rsidR="00457B23" w:rsidRDefault="00457B23">
      <w:pPr>
        <w:pStyle w:val="CommentText"/>
      </w:pPr>
      <w:r>
        <w:rPr>
          <w:rStyle w:val="CommentReference"/>
        </w:rPr>
        <w:annotationRef/>
      </w:r>
      <w:r>
        <w:t xml:space="preserve">We need a final paragraph on how our results bear on decompression and xenolith re-equilibration. That is, the picture painted by Padron-Navarta for slow paths that might be resistant to re-equilibration during xenolith ascent are unlikely to apply. The implication is that most xenoliths have olivines that have re-equilibrated with their host. And point to ascent chronometry with olivine that can now access the hours-to-minutes timescale for explosive eruptions, with a nod to Megan. We could also re-do Demouch 2006 rate of ascent.  Some more applications. </w:t>
      </w:r>
    </w:p>
  </w:comment>
  <w:comment w:id="3544" w:author="Terry Plank" w:date="2017-12-07T10:06:00Z" w:initials="TP">
    <w:p w14:paraId="5E8595D6" w14:textId="2772D3B5" w:rsidR="00457B23" w:rsidRDefault="00457B23">
      <w:pPr>
        <w:pStyle w:val="CommentText"/>
      </w:pPr>
      <w:r>
        <w:rPr>
          <w:rStyle w:val="CommentReference"/>
        </w:rPr>
        <w:annotationRef/>
      </w:r>
      <w:r>
        <w:t>Also Kohlstedt, Hauri, Ferguson, Harlow, Cornell</w:t>
      </w:r>
    </w:p>
  </w:comment>
  <w:comment w:id="3561" w:author="Terry Plank" w:date="2017-12-07T10:08:00Z" w:initials="TP">
    <w:p w14:paraId="069DC7C4" w14:textId="733FFC84" w:rsidR="007B77E1" w:rsidRDefault="007B77E1">
      <w:pPr>
        <w:pStyle w:val="CommentText"/>
      </w:pPr>
      <w:r>
        <w:rPr>
          <w:rStyle w:val="CommentReference"/>
        </w:rPr>
        <w:annotationRef/>
      </w:r>
      <w:r>
        <w:t>Does the fully dehydrated Sco have the same baseline as the untreated one?? Is there a Fe3+ effect like you were musing – does the baseline change at other wavenumbers?</w:t>
      </w:r>
    </w:p>
  </w:comment>
  <w:comment w:id="3565" w:author="Terry Plank" w:date="2017-12-07T10:08:00Z" w:initials="TP">
    <w:p w14:paraId="78C73F8C" w14:textId="6FAB686C" w:rsidR="007B77E1" w:rsidRDefault="007B77E1">
      <w:pPr>
        <w:pStyle w:val="CommentText"/>
      </w:pPr>
      <w:r>
        <w:rPr>
          <w:rStyle w:val="CommentReference"/>
        </w:rPr>
        <w:annotationRef/>
      </w:r>
      <w:r>
        <w:t>Would be good to label these peaks [Ti], etc</w:t>
      </w:r>
    </w:p>
  </w:comment>
  <w:comment w:id="3573" w:author="Terry Plank" w:date="2017-12-07T10:09:00Z" w:initials="TP">
    <w:p w14:paraId="1DD1D87E" w14:textId="285A6EB6" w:rsidR="007B77E1" w:rsidRDefault="007B77E1">
      <w:pPr>
        <w:pStyle w:val="CommentText"/>
      </w:pPr>
      <w:r>
        <w:rPr>
          <w:rStyle w:val="CommentReference"/>
        </w:rPr>
        <w:annotationRef/>
      </w:r>
      <w:r>
        <w:t xml:space="preserve">You might put Iki [tri] on here because it is different, and make a note that [Ti] and [Si] are the same as the bulk. </w:t>
      </w:r>
      <w:bookmarkStart w:id="3574" w:name="_GoBack"/>
      <w:bookmarkEnd w:id="3574"/>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00002A87" w:usb1="80000000" w:usb2="00000008" w:usb3="00000000" w:csb0="000001F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Segoe UI">
    <w:altName w:val="Calibri"/>
    <w:charset w:val="00"/>
    <w:family w:val="roman"/>
    <w:pitch w:val="variable"/>
  </w:font>
  <w:font w:name="Courier New">
    <w:panose1 w:val="02070309020205020404"/>
    <w:charset w:val="00"/>
    <w:family w:val="auto"/>
    <w:pitch w:val="variable"/>
    <w:sig w:usb0="E0002AFF" w:usb1="C0007843" w:usb2="00000009" w:usb3="00000000" w:csb0="000001FF" w:csb1="00000000"/>
  </w:font>
  <w:font w:name="Liberation Sans">
    <w:altName w:val="Arial"/>
    <w:charset w:val="00"/>
    <w:family w:val="roman"/>
    <w:pitch w:val="variable"/>
  </w:font>
  <w:font w:name="Microsoft YaHei">
    <w:panose1 w:val="00000000000000000000"/>
    <w:charset w:val="00"/>
    <w:family w:val="roman"/>
    <w:notTrueType/>
    <w:pitch w:val="default"/>
  </w:font>
  <w:font w:name="Arial">
    <w:panose1 w:val="020B0604020202020204"/>
    <w:charset w:val="00"/>
    <w:family w:val="auto"/>
    <w:pitch w:val="variable"/>
    <w:sig w:usb0="00002A87" w:usb1="80000000" w:usb2="00000008" w:usb3="00000000" w:csb0="000001FF" w:csb1="00000000"/>
  </w:font>
  <w:font w:name="Symbol">
    <w:panose1 w:val="00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trackRevisions/>
  <w:defaultTabStop w:val="114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765F"/>
    <w:rsid w:val="000B54A5"/>
    <w:rsid w:val="000D7ECC"/>
    <w:rsid w:val="001D2552"/>
    <w:rsid w:val="002122F5"/>
    <w:rsid w:val="00273602"/>
    <w:rsid w:val="002B4257"/>
    <w:rsid w:val="00304DFA"/>
    <w:rsid w:val="00314DB2"/>
    <w:rsid w:val="00364BFD"/>
    <w:rsid w:val="00457B23"/>
    <w:rsid w:val="004B0D38"/>
    <w:rsid w:val="00517872"/>
    <w:rsid w:val="005D7BA1"/>
    <w:rsid w:val="006E7811"/>
    <w:rsid w:val="006F4DD1"/>
    <w:rsid w:val="007B77E1"/>
    <w:rsid w:val="0095595E"/>
    <w:rsid w:val="00A516F5"/>
    <w:rsid w:val="00BE06EE"/>
    <w:rsid w:val="00D62041"/>
    <w:rsid w:val="00DE1B3E"/>
    <w:rsid w:val="00E55DF8"/>
    <w:rsid w:val="00EA50D3"/>
    <w:rsid w:val="00F6765F"/>
    <w:rsid w:val="00F7628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7C6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5" w:unhideWhenUsed="0" w:qFormat="1"/>
    <w:lsdException w:name="heading 2" w:uiPriority="5"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qFormat="1"/>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B54"/>
    <w:pPr>
      <w:ind w:firstLine="432"/>
    </w:pPr>
    <w:rPr>
      <w:rFonts w:ascii="Calibri" w:eastAsia="Calibri" w:hAnsi="Calibri"/>
      <w:color w:val="00000A"/>
      <w:sz w:val="22"/>
    </w:rPr>
  </w:style>
  <w:style w:type="paragraph" w:styleId="Heading1">
    <w:name w:val="heading 1"/>
    <w:basedOn w:val="Normal"/>
    <w:next w:val="Normal"/>
    <w:link w:val="Heading1Char"/>
    <w:autoRedefine/>
    <w:uiPriority w:val="5"/>
    <w:qFormat/>
    <w:rsid w:val="00294231"/>
    <w:pPr>
      <w:keepNext/>
      <w:keepLines/>
      <w:spacing w:before="320" w:after="120"/>
      <w:ind w:firstLine="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autoRedefine/>
    <w:uiPriority w:val="5"/>
    <w:unhideWhenUsed/>
    <w:qFormat/>
    <w:rsid w:val="00294231"/>
    <w:pPr>
      <w:keepNext/>
      <w:keepLines/>
      <w:spacing w:before="200"/>
      <w:ind w:left="432" w:firstLine="0"/>
      <w:outlineLvl w:val="1"/>
    </w:pPr>
    <w:rPr>
      <w:rFonts w:asciiTheme="majorHAnsi" w:eastAsiaTheme="majorEastAsia" w:hAnsiTheme="majorHAnsi" w:cstheme="majorBidi"/>
      <w:b/>
      <w:bCs/>
      <w:i/>
      <w:sz w:val="24"/>
      <w:szCs w:val="26"/>
    </w:rPr>
  </w:style>
  <w:style w:type="paragraph" w:styleId="Heading3">
    <w:name w:val="heading 3"/>
    <w:basedOn w:val="Normal"/>
    <w:next w:val="Normal"/>
    <w:link w:val="Heading3Char"/>
    <w:autoRedefine/>
    <w:uiPriority w:val="9"/>
    <w:unhideWhenUsed/>
    <w:qFormat/>
    <w:rsid w:val="005C5150"/>
    <w:pPr>
      <w:keepNext/>
      <w:keepLines/>
      <w:spacing w:before="200"/>
      <w:ind w:left="864"/>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semiHidden/>
    <w:unhideWhenUsed/>
    <w:qFormat/>
    <w:rsid w:val="005C5150"/>
    <w:pPr>
      <w:keepNext/>
      <w:keepLines/>
      <w:spacing w:before="200"/>
      <w:ind w:left="288"/>
      <w:outlineLvl w:val="3"/>
    </w:pPr>
    <w:rPr>
      <w:rFonts w:asciiTheme="majorHAnsi" w:eastAsiaTheme="majorEastAsia" w:hAnsiTheme="majorHAnsi"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qFormat/>
    <w:rsid w:val="00294231"/>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5"/>
    <w:qFormat/>
    <w:rsid w:val="00294231"/>
    <w:rPr>
      <w:rFonts w:asciiTheme="majorHAnsi" w:eastAsiaTheme="majorEastAsia" w:hAnsiTheme="majorHAnsi" w:cstheme="majorBidi"/>
      <w:b/>
      <w:bCs/>
      <w:i/>
      <w:sz w:val="24"/>
      <w:szCs w:val="26"/>
    </w:rPr>
  </w:style>
  <w:style w:type="character" w:customStyle="1" w:styleId="Heading3Char">
    <w:name w:val="Heading 3 Char"/>
    <w:basedOn w:val="DefaultParagraphFont"/>
    <w:link w:val="Heading3"/>
    <w:uiPriority w:val="9"/>
    <w:qFormat/>
    <w:rsid w:val="005C515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qFormat/>
    <w:rsid w:val="005C5150"/>
    <w:rPr>
      <w:rFonts w:asciiTheme="majorHAnsi" w:eastAsiaTheme="majorEastAsia" w:hAnsiTheme="majorHAnsi" w:cstheme="majorBidi"/>
      <w:b/>
      <w:bCs/>
      <w:iCs/>
    </w:rPr>
  </w:style>
  <w:style w:type="character" w:customStyle="1" w:styleId="TitleChar">
    <w:name w:val="Title Char"/>
    <w:basedOn w:val="DefaultParagraphFont"/>
    <w:link w:val="Title"/>
    <w:qFormat/>
    <w:rsid w:val="005C5150"/>
    <w:rPr>
      <w:rFonts w:asciiTheme="majorHAnsi" w:eastAsiaTheme="majorEastAsia" w:hAnsiTheme="majorHAnsi" w:cstheme="majorBidi"/>
      <w:b/>
      <w:bCs/>
      <w:sz w:val="32"/>
      <w:szCs w:val="32"/>
    </w:rPr>
  </w:style>
  <w:style w:type="character" w:customStyle="1" w:styleId="FootnoteTextChar">
    <w:name w:val="Footnote Text Char"/>
    <w:basedOn w:val="DefaultParagraphFont"/>
    <w:link w:val="FootnoteText"/>
    <w:uiPriority w:val="99"/>
    <w:semiHidden/>
    <w:qFormat/>
    <w:rsid w:val="007C03D1"/>
    <w:rPr>
      <w:sz w:val="20"/>
      <w:szCs w:val="20"/>
    </w:rPr>
  </w:style>
  <w:style w:type="character" w:styleId="FootnoteReference">
    <w:name w:val="footnote reference"/>
    <w:basedOn w:val="DefaultParagraphFont"/>
    <w:uiPriority w:val="99"/>
    <w:semiHidden/>
    <w:unhideWhenUsed/>
    <w:qFormat/>
    <w:rsid w:val="007C03D1"/>
    <w:rPr>
      <w:vertAlign w:val="superscript"/>
    </w:rPr>
  </w:style>
  <w:style w:type="character" w:customStyle="1" w:styleId="BalloonTextChar">
    <w:name w:val="Balloon Text Char"/>
    <w:basedOn w:val="DefaultParagraphFont"/>
    <w:link w:val="BalloonText"/>
    <w:uiPriority w:val="99"/>
    <w:semiHidden/>
    <w:qFormat/>
    <w:rsid w:val="00E569E0"/>
    <w:rPr>
      <w:rFonts w:ascii="Segoe UI" w:hAnsi="Segoe UI" w:cs="Segoe UI"/>
      <w:sz w:val="18"/>
      <w:szCs w:val="18"/>
    </w:rPr>
  </w:style>
  <w:style w:type="character" w:customStyle="1" w:styleId="InternetLink">
    <w:name w:val="Internet Link"/>
    <w:basedOn w:val="DefaultParagraphFont"/>
    <w:uiPriority w:val="99"/>
    <w:semiHidden/>
    <w:unhideWhenUsed/>
    <w:rsid w:val="00DE123E"/>
    <w:rPr>
      <w:color w:val="0000FF"/>
      <w:u w:val="single"/>
    </w:rPr>
  </w:style>
  <w:style w:type="character" w:styleId="CommentReference">
    <w:name w:val="annotation reference"/>
    <w:basedOn w:val="DefaultParagraphFont"/>
    <w:uiPriority w:val="99"/>
    <w:semiHidden/>
    <w:unhideWhenUsed/>
    <w:qFormat/>
    <w:rsid w:val="005215D7"/>
    <w:rPr>
      <w:sz w:val="16"/>
      <w:szCs w:val="16"/>
    </w:rPr>
  </w:style>
  <w:style w:type="character" w:customStyle="1" w:styleId="CommentTextChar">
    <w:name w:val="Comment Text Char"/>
    <w:basedOn w:val="DefaultParagraphFont"/>
    <w:link w:val="CommentText"/>
    <w:uiPriority w:val="99"/>
    <w:semiHidden/>
    <w:qFormat/>
    <w:rsid w:val="005215D7"/>
    <w:rPr>
      <w:sz w:val="20"/>
      <w:szCs w:val="20"/>
    </w:rPr>
  </w:style>
  <w:style w:type="character" w:customStyle="1" w:styleId="CommentSubjectChar">
    <w:name w:val="Comment Subject Char"/>
    <w:basedOn w:val="CommentTextChar"/>
    <w:link w:val="CommentSubject"/>
    <w:uiPriority w:val="99"/>
    <w:semiHidden/>
    <w:qFormat/>
    <w:rsid w:val="005215D7"/>
    <w:rPr>
      <w:b/>
      <w:bCs/>
      <w:sz w:val="20"/>
      <w:szCs w:val="20"/>
    </w:rPr>
  </w:style>
  <w:style w:type="character" w:styleId="BookTitle">
    <w:name w:val="Book Title"/>
    <w:basedOn w:val="DefaultParagraphFont"/>
    <w:uiPriority w:val="33"/>
    <w:qFormat/>
    <w:rsid w:val="00C94AC1"/>
    <w:rPr>
      <w:b/>
      <w:bCs/>
      <w:i/>
      <w:iCs/>
      <w:spacing w:val="5"/>
    </w:rPr>
  </w:style>
  <w:style w:type="character" w:styleId="SubtleReference">
    <w:name w:val="Subtle Reference"/>
    <w:basedOn w:val="DefaultParagraphFont"/>
    <w:uiPriority w:val="31"/>
    <w:qFormat/>
    <w:rsid w:val="00C94AC1"/>
    <w:rPr>
      <w:smallCaps/>
      <w:color w:val="5A5A5A" w:themeColor="text1" w:themeTint="A5"/>
    </w:rPr>
  </w:style>
  <w:style w:type="character" w:customStyle="1" w:styleId="QuoteChar">
    <w:name w:val="Quote Char"/>
    <w:basedOn w:val="DefaultParagraphFont"/>
    <w:link w:val="Quote"/>
    <w:uiPriority w:val="29"/>
    <w:qFormat/>
    <w:rsid w:val="00C94AC1"/>
    <w:rPr>
      <w:i/>
      <w:iCs/>
      <w:color w:val="404040" w:themeColor="text1" w:themeTint="BF"/>
    </w:rPr>
  </w:style>
  <w:style w:type="character" w:customStyle="1" w:styleId="CaptionChar">
    <w:name w:val="Caption Char"/>
    <w:basedOn w:val="DefaultParagraphFont"/>
    <w:link w:val="Caption"/>
    <w:uiPriority w:val="35"/>
    <w:qFormat/>
    <w:rsid w:val="00235FC0"/>
    <w:rPr>
      <w:bCs/>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next w:val="Normal"/>
    <w:link w:val="CaptionChar"/>
    <w:autoRedefine/>
    <w:uiPriority w:val="35"/>
    <w:unhideWhenUsed/>
    <w:qFormat/>
    <w:rsid w:val="00D018C6"/>
    <w:pPr>
      <w:keepNext/>
      <w:ind w:firstLine="0"/>
    </w:pPr>
    <w:rPr>
      <w:bCs/>
      <w:szCs w:val="18"/>
    </w:rPr>
  </w:style>
  <w:style w:type="paragraph" w:customStyle="1" w:styleId="Index">
    <w:name w:val="Index"/>
    <w:basedOn w:val="Normal"/>
    <w:qFormat/>
    <w:pPr>
      <w:suppressLineNumbers/>
    </w:pPr>
    <w:rPr>
      <w:rFonts w:cs="Arial"/>
    </w:rPr>
  </w:style>
  <w:style w:type="paragraph" w:customStyle="1" w:styleId="Picture">
    <w:name w:val="Picture"/>
    <w:basedOn w:val="Normal"/>
    <w:autoRedefine/>
    <w:uiPriority w:val="7"/>
    <w:qFormat/>
    <w:rsid w:val="005C5150"/>
    <w:pPr>
      <w:keepNext/>
      <w:spacing w:before="240"/>
      <w:jc w:val="center"/>
    </w:pPr>
  </w:style>
  <w:style w:type="paragraph" w:styleId="Title">
    <w:name w:val="Title"/>
    <w:basedOn w:val="Normal"/>
    <w:next w:val="Normal"/>
    <w:link w:val="TitleChar"/>
    <w:autoRedefine/>
    <w:qFormat/>
    <w:rsid w:val="005C5150"/>
    <w:pPr>
      <w:spacing w:before="240" w:after="240"/>
      <w:jc w:val="center"/>
      <w:outlineLvl w:val="0"/>
    </w:pPr>
    <w:rPr>
      <w:rFonts w:asciiTheme="majorHAnsi" w:eastAsiaTheme="majorEastAsia" w:hAnsiTheme="majorHAnsi" w:cstheme="majorBidi"/>
      <w:b/>
      <w:bCs/>
      <w:sz w:val="32"/>
      <w:szCs w:val="32"/>
    </w:rPr>
  </w:style>
  <w:style w:type="paragraph" w:styleId="NoSpacing">
    <w:name w:val="No Spacing"/>
    <w:uiPriority w:val="1"/>
    <w:qFormat/>
    <w:rsid w:val="005C5150"/>
    <w:rPr>
      <w:rFonts w:ascii="Calibri" w:eastAsia="Calibri" w:hAnsi="Calibri"/>
      <w:color w:val="00000A"/>
      <w:sz w:val="22"/>
    </w:rPr>
  </w:style>
  <w:style w:type="paragraph" w:styleId="ListParagraph">
    <w:name w:val="List Paragraph"/>
    <w:basedOn w:val="Normal"/>
    <w:uiPriority w:val="34"/>
    <w:qFormat/>
    <w:rsid w:val="00C94AC1"/>
    <w:pPr>
      <w:contextualSpacing/>
    </w:pPr>
  </w:style>
  <w:style w:type="paragraph" w:styleId="FootnoteText">
    <w:name w:val="footnote text"/>
    <w:basedOn w:val="Normal"/>
    <w:link w:val="FootnoteTextChar"/>
    <w:uiPriority w:val="99"/>
    <w:semiHidden/>
    <w:unhideWhenUsed/>
    <w:qFormat/>
    <w:rsid w:val="007C03D1"/>
    <w:rPr>
      <w:sz w:val="20"/>
      <w:szCs w:val="20"/>
    </w:rPr>
  </w:style>
  <w:style w:type="paragraph" w:styleId="BalloonText">
    <w:name w:val="Balloon Text"/>
    <w:basedOn w:val="Normal"/>
    <w:link w:val="BalloonTextChar"/>
    <w:uiPriority w:val="99"/>
    <w:semiHidden/>
    <w:unhideWhenUsed/>
    <w:qFormat/>
    <w:rsid w:val="00E569E0"/>
    <w:rPr>
      <w:rFonts w:ascii="Segoe UI" w:hAnsi="Segoe UI" w:cs="Segoe UI"/>
      <w:sz w:val="18"/>
      <w:szCs w:val="18"/>
    </w:rPr>
  </w:style>
  <w:style w:type="paragraph" w:styleId="Bibliography">
    <w:name w:val="Bibliography"/>
    <w:basedOn w:val="Normal"/>
    <w:next w:val="Normal"/>
    <w:uiPriority w:val="37"/>
    <w:unhideWhenUsed/>
    <w:qFormat/>
    <w:rsid w:val="003117B9"/>
    <w:pPr>
      <w:ind w:firstLine="0"/>
    </w:pPr>
  </w:style>
  <w:style w:type="paragraph" w:styleId="CommentText">
    <w:name w:val="annotation text"/>
    <w:basedOn w:val="Normal"/>
    <w:link w:val="CommentTextChar"/>
    <w:uiPriority w:val="99"/>
    <w:semiHidden/>
    <w:unhideWhenUsed/>
    <w:qFormat/>
    <w:rsid w:val="005215D7"/>
    <w:rPr>
      <w:sz w:val="20"/>
      <w:szCs w:val="20"/>
    </w:rPr>
  </w:style>
  <w:style w:type="paragraph" w:styleId="CommentSubject">
    <w:name w:val="annotation subject"/>
    <w:basedOn w:val="CommentText"/>
    <w:link w:val="CommentSubjectChar"/>
    <w:uiPriority w:val="99"/>
    <w:semiHidden/>
    <w:unhideWhenUsed/>
    <w:qFormat/>
    <w:rsid w:val="005215D7"/>
    <w:rPr>
      <w:b/>
      <w:bCs/>
    </w:rPr>
  </w:style>
  <w:style w:type="paragraph" w:styleId="Quote">
    <w:name w:val="Quote"/>
    <w:basedOn w:val="Normal"/>
    <w:next w:val="Normal"/>
    <w:link w:val="QuoteChar"/>
    <w:uiPriority w:val="29"/>
    <w:qFormat/>
    <w:rsid w:val="00C94AC1"/>
    <w:pPr>
      <w:spacing w:before="200" w:after="160"/>
      <w:ind w:left="864" w:right="864"/>
      <w:jc w:val="center"/>
    </w:pPr>
    <w:rPr>
      <w:i/>
      <w:iCs/>
      <w:color w:val="404040" w:themeColor="text1" w:themeTint="BF"/>
    </w:rPr>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Table">
    <w:name w:val="Table"/>
    <w:basedOn w:val="Caption"/>
    <w:qFormat/>
  </w:style>
  <w:style w:type="paragraph" w:styleId="Revision">
    <w:name w:val="Revision"/>
    <w:uiPriority w:val="99"/>
    <w:semiHidden/>
    <w:qFormat/>
    <w:rsid w:val="00D17552"/>
    <w:rPr>
      <w:rFonts w:ascii="Calibri" w:eastAsia="Calibri" w:hAnsi="Calibri"/>
      <w:color w:val="00000A"/>
      <w:sz w:val="22"/>
    </w:rPr>
  </w:style>
  <w:style w:type="table" w:styleId="TableGrid">
    <w:name w:val="Table Grid"/>
    <w:basedOn w:val="TableNormal"/>
    <w:uiPriority w:val="59"/>
    <w:rsid w:val="009063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5" w:unhideWhenUsed="0" w:qFormat="1"/>
    <w:lsdException w:name="heading 2" w:uiPriority="5"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qFormat="1"/>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B54"/>
    <w:pPr>
      <w:ind w:firstLine="432"/>
    </w:pPr>
    <w:rPr>
      <w:rFonts w:ascii="Calibri" w:eastAsia="Calibri" w:hAnsi="Calibri"/>
      <w:color w:val="00000A"/>
      <w:sz w:val="22"/>
    </w:rPr>
  </w:style>
  <w:style w:type="paragraph" w:styleId="Heading1">
    <w:name w:val="heading 1"/>
    <w:basedOn w:val="Normal"/>
    <w:next w:val="Normal"/>
    <w:link w:val="Heading1Char"/>
    <w:autoRedefine/>
    <w:uiPriority w:val="5"/>
    <w:qFormat/>
    <w:rsid w:val="00294231"/>
    <w:pPr>
      <w:keepNext/>
      <w:keepLines/>
      <w:spacing w:before="320" w:after="120"/>
      <w:ind w:firstLine="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autoRedefine/>
    <w:uiPriority w:val="5"/>
    <w:unhideWhenUsed/>
    <w:qFormat/>
    <w:rsid w:val="00294231"/>
    <w:pPr>
      <w:keepNext/>
      <w:keepLines/>
      <w:spacing w:before="200"/>
      <w:ind w:left="432" w:firstLine="0"/>
      <w:outlineLvl w:val="1"/>
    </w:pPr>
    <w:rPr>
      <w:rFonts w:asciiTheme="majorHAnsi" w:eastAsiaTheme="majorEastAsia" w:hAnsiTheme="majorHAnsi" w:cstheme="majorBidi"/>
      <w:b/>
      <w:bCs/>
      <w:i/>
      <w:sz w:val="24"/>
      <w:szCs w:val="26"/>
    </w:rPr>
  </w:style>
  <w:style w:type="paragraph" w:styleId="Heading3">
    <w:name w:val="heading 3"/>
    <w:basedOn w:val="Normal"/>
    <w:next w:val="Normal"/>
    <w:link w:val="Heading3Char"/>
    <w:autoRedefine/>
    <w:uiPriority w:val="9"/>
    <w:unhideWhenUsed/>
    <w:qFormat/>
    <w:rsid w:val="005C5150"/>
    <w:pPr>
      <w:keepNext/>
      <w:keepLines/>
      <w:spacing w:before="200"/>
      <w:ind w:left="864"/>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semiHidden/>
    <w:unhideWhenUsed/>
    <w:qFormat/>
    <w:rsid w:val="005C5150"/>
    <w:pPr>
      <w:keepNext/>
      <w:keepLines/>
      <w:spacing w:before="200"/>
      <w:ind w:left="288"/>
      <w:outlineLvl w:val="3"/>
    </w:pPr>
    <w:rPr>
      <w:rFonts w:asciiTheme="majorHAnsi" w:eastAsiaTheme="majorEastAsia" w:hAnsiTheme="majorHAnsi"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qFormat/>
    <w:rsid w:val="00294231"/>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5"/>
    <w:qFormat/>
    <w:rsid w:val="00294231"/>
    <w:rPr>
      <w:rFonts w:asciiTheme="majorHAnsi" w:eastAsiaTheme="majorEastAsia" w:hAnsiTheme="majorHAnsi" w:cstheme="majorBidi"/>
      <w:b/>
      <w:bCs/>
      <w:i/>
      <w:sz w:val="24"/>
      <w:szCs w:val="26"/>
    </w:rPr>
  </w:style>
  <w:style w:type="character" w:customStyle="1" w:styleId="Heading3Char">
    <w:name w:val="Heading 3 Char"/>
    <w:basedOn w:val="DefaultParagraphFont"/>
    <w:link w:val="Heading3"/>
    <w:uiPriority w:val="9"/>
    <w:qFormat/>
    <w:rsid w:val="005C515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qFormat/>
    <w:rsid w:val="005C5150"/>
    <w:rPr>
      <w:rFonts w:asciiTheme="majorHAnsi" w:eastAsiaTheme="majorEastAsia" w:hAnsiTheme="majorHAnsi" w:cstheme="majorBidi"/>
      <w:b/>
      <w:bCs/>
      <w:iCs/>
    </w:rPr>
  </w:style>
  <w:style w:type="character" w:customStyle="1" w:styleId="TitleChar">
    <w:name w:val="Title Char"/>
    <w:basedOn w:val="DefaultParagraphFont"/>
    <w:link w:val="Title"/>
    <w:qFormat/>
    <w:rsid w:val="005C5150"/>
    <w:rPr>
      <w:rFonts w:asciiTheme="majorHAnsi" w:eastAsiaTheme="majorEastAsia" w:hAnsiTheme="majorHAnsi" w:cstheme="majorBidi"/>
      <w:b/>
      <w:bCs/>
      <w:sz w:val="32"/>
      <w:szCs w:val="32"/>
    </w:rPr>
  </w:style>
  <w:style w:type="character" w:customStyle="1" w:styleId="FootnoteTextChar">
    <w:name w:val="Footnote Text Char"/>
    <w:basedOn w:val="DefaultParagraphFont"/>
    <w:link w:val="FootnoteText"/>
    <w:uiPriority w:val="99"/>
    <w:semiHidden/>
    <w:qFormat/>
    <w:rsid w:val="007C03D1"/>
    <w:rPr>
      <w:sz w:val="20"/>
      <w:szCs w:val="20"/>
    </w:rPr>
  </w:style>
  <w:style w:type="character" w:styleId="FootnoteReference">
    <w:name w:val="footnote reference"/>
    <w:basedOn w:val="DefaultParagraphFont"/>
    <w:uiPriority w:val="99"/>
    <w:semiHidden/>
    <w:unhideWhenUsed/>
    <w:qFormat/>
    <w:rsid w:val="007C03D1"/>
    <w:rPr>
      <w:vertAlign w:val="superscript"/>
    </w:rPr>
  </w:style>
  <w:style w:type="character" w:customStyle="1" w:styleId="BalloonTextChar">
    <w:name w:val="Balloon Text Char"/>
    <w:basedOn w:val="DefaultParagraphFont"/>
    <w:link w:val="BalloonText"/>
    <w:uiPriority w:val="99"/>
    <w:semiHidden/>
    <w:qFormat/>
    <w:rsid w:val="00E569E0"/>
    <w:rPr>
      <w:rFonts w:ascii="Segoe UI" w:hAnsi="Segoe UI" w:cs="Segoe UI"/>
      <w:sz w:val="18"/>
      <w:szCs w:val="18"/>
    </w:rPr>
  </w:style>
  <w:style w:type="character" w:customStyle="1" w:styleId="InternetLink">
    <w:name w:val="Internet Link"/>
    <w:basedOn w:val="DefaultParagraphFont"/>
    <w:uiPriority w:val="99"/>
    <w:semiHidden/>
    <w:unhideWhenUsed/>
    <w:rsid w:val="00DE123E"/>
    <w:rPr>
      <w:color w:val="0000FF"/>
      <w:u w:val="single"/>
    </w:rPr>
  </w:style>
  <w:style w:type="character" w:styleId="CommentReference">
    <w:name w:val="annotation reference"/>
    <w:basedOn w:val="DefaultParagraphFont"/>
    <w:uiPriority w:val="99"/>
    <w:semiHidden/>
    <w:unhideWhenUsed/>
    <w:qFormat/>
    <w:rsid w:val="005215D7"/>
    <w:rPr>
      <w:sz w:val="16"/>
      <w:szCs w:val="16"/>
    </w:rPr>
  </w:style>
  <w:style w:type="character" w:customStyle="1" w:styleId="CommentTextChar">
    <w:name w:val="Comment Text Char"/>
    <w:basedOn w:val="DefaultParagraphFont"/>
    <w:link w:val="CommentText"/>
    <w:uiPriority w:val="99"/>
    <w:semiHidden/>
    <w:qFormat/>
    <w:rsid w:val="005215D7"/>
    <w:rPr>
      <w:sz w:val="20"/>
      <w:szCs w:val="20"/>
    </w:rPr>
  </w:style>
  <w:style w:type="character" w:customStyle="1" w:styleId="CommentSubjectChar">
    <w:name w:val="Comment Subject Char"/>
    <w:basedOn w:val="CommentTextChar"/>
    <w:link w:val="CommentSubject"/>
    <w:uiPriority w:val="99"/>
    <w:semiHidden/>
    <w:qFormat/>
    <w:rsid w:val="005215D7"/>
    <w:rPr>
      <w:b/>
      <w:bCs/>
      <w:sz w:val="20"/>
      <w:szCs w:val="20"/>
    </w:rPr>
  </w:style>
  <w:style w:type="character" w:styleId="BookTitle">
    <w:name w:val="Book Title"/>
    <w:basedOn w:val="DefaultParagraphFont"/>
    <w:uiPriority w:val="33"/>
    <w:qFormat/>
    <w:rsid w:val="00C94AC1"/>
    <w:rPr>
      <w:b/>
      <w:bCs/>
      <w:i/>
      <w:iCs/>
      <w:spacing w:val="5"/>
    </w:rPr>
  </w:style>
  <w:style w:type="character" w:styleId="SubtleReference">
    <w:name w:val="Subtle Reference"/>
    <w:basedOn w:val="DefaultParagraphFont"/>
    <w:uiPriority w:val="31"/>
    <w:qFormat/>
    <w:rsid w:val="00C94AC1"/>
    <w:rPr>
      <w:smallCaps/>
      <w:color w:val="5A5A5A" w:themeColor="text1" w:themeTint="A5"/>
    </w:rPr>
  </w:style>
  <w:style w:type="character" w:customStyle="1" w:styleId="QuoteChar">
    <w:name w:val="Quote Char"/>
    <w:basedOn w:val="DefaultParagraphFont"/>
    <w:link w:val="Quote"/>
    <w:uiPriority w:val="29"/>
    <w:qFormat/>
    <w:rsid w:val="00C94AC1"/>
    <w:rPr>
      <w:i/>
      <w:iCs/>
      <w:color w:val="404040" w:themeColor="text1" w:themeTint="BF"/>
    </w:rPr>
  </w:style>
  <w:style w:type="character" w:customStyle="1" w:styleId="CaptionChar">
    <w:name w:val="Caption Char"/>
    <w:basedOn w:val="DefaultParagraphFont"/>
    <w:link w:val="Caption"/>
    <w:uiPriority w:val="35"/>
    <w:qFormat/>
    <w:rsid w:val="00235FC0"/>
    <w:rPr>
      <w:bCs/>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next w:val="Normal"/>
    <w:link w:val="CaptionChar"/>
    <w:autoRedefine/>
    <w:uiPriority w:val="35"/>
    <w:unhideWhenUsed/>
    <w:qFormat/>
    <w:rsid w:val="00D018C6"/>
    <w:pPr>
      <w:keepNext/>
      <w:ind w:firstLine="0"/>
    </w:pPr>
    <w:rPr>
      <w:bCs/>
      <w:szCs w:val="18"/>
    </w:rPr>
  </w:style>
  <w:style w:type="paragraph" w:customStyle="1" w:styleId="Index">
    <w:name w:val="Index"/>
    <w:basedOn w:val="Normal"/>
    <w:qFormat/>
    <w:pPr>
      <w:suppressLineNumbers/>
    </w:pPr>
    <w:rPr>
      <w:rFonts w:cs="Arial"/>
    </w:rPr>
  </w:style>
  <w:style w:type="paragraph" w:customStyle="1" w:styleId="Picture">
    <w:name w:val="Picture"/>
    <w:basedOn w:val="Normal"/>
    <w:autoRedefine/>
    <w:uiPriority w:val="7"/>
    <w:qFormat/>
    <w:rsid w:val="005C5150"/>
    <w:pPr>
      <w:keepNext/>
      <w:spacing w:before="240"/>
      <w:jc w:val="center"/>
    </w:pPr>
  </w:style>
  <w:style w:type="paragraph" w:styleId="Title">
    <w:name w:val="Title"/>
    <w:basedOn w:val="Normal"/>
    <w:next w:val="Normal"/>
    <w:link w:val="TitleChar"/>
    <w:autoRedefine/>
    <w:qFormat/>
    <w:rsid w:val="005C5150"/>
    <w:pPr>
      <w:spacing w:before="240" w:after="240"/>
      <w:jc w:val="center"/>
      <w:outlineLvl w:val="0"/>
    </w:pPr>
    <w:rPr>
      <w:rFonts w:asciiTheme="majorHAnsi" w:eastAsiaTheme="majorEastAsia" w:hAnsiTheme="majorHAnsi" w:cstheme="majorBidi"/>
      <w:b/>
      <w:bCs/>
      <w:sz w:val="32"/>
      <w:szCs w:val="32"/>
    </w:rPr>
  </w:style>
  <w:style w:type="paragraph" w:styleId="NoSpacing">
    <w:name w:val="No Spacing"/>
    <w:uiPriority w:val="1"/>
    <w:qFormat/>
    <w:rsid w:val="005C5150"/>
    <w:rPr>
      <w:rFonts w:ascii="Calibri" w:eastAsia="Calibri" w:hAnsi="Calibri"/>
      <w:color w:val="00000A"/>
      <w:sz w:val="22"/>
    </w:rPr>
  </w:style>
  <w:style w:type="paragraph" w:styleId="ListParagraph">
    <w:name w:val="List Paragraph"/>
    <w:basedOn w:val="Normal"/>
    <w:uiPriority w:val="34"/>
    <w:qFormat/>
    <w:rsid w:val="00C94AC1"/>
    <w:pPr>
      <w:contextualSpacing/>
    </w:pPr>
  </w:style>
  <w:style w:type="paragraph" w:styleId="FootnoteText">
    <w:name w:val="footnote text"/>
    <w:basedOn w:val="Normal"/>
    <w:link w:val="FootnoteTextChar"/>
    <w:uiPriority w:val="99"/>
    <w:semiHidden/>
    <w:unhideWhenUsed/>
    <w:qFormat/>
    <w:rsid w:val="007C03D1"/>
    <w:rPr>
      <w:sz w:val="20"/>
      <w:szCs w:val="20"/>
    </w:rPr>
  </w:style>
  <w:style w:type="paragraph" w:styleId="BalloonText">
    <w:name w:val="Balloon Text"/>
    <w:basedOn w:val="Normal"/>
    <w:link w:val="BalloonTextChar"/>
    <w:uiPriority w:val="99"/>
    <w:semiHidden/>
    <w:unhideWhenUsed/>
    <w:qFormat/>
    <w:rsid w:val="00E569E0"/>
    <w:rPr>
      <w:rFonts w:ascii="Segoe UI" w:hAnsi="Segoe UI" w:cs="Segoe UI"/>
      <w:sz w:val="18"/>
      <w:szCs w:val="18"/>
    </w:rPr>
  </w:style>
  <w:style w:type="paragraph" w:styleId="Bibliography">
    <w:name w:val="Bibliography"/>
    <w:basedOn w:val="Normal"/>
    <w:next w:val="Normal"/>
    <w:uiPriority w:val="37"/>
    <w:unhideWhenUsed/>
    <w:qFormat/>
    <w:rsid w:val="003117B9"/>
    <w:pPr>
      <w:ind w:firstLine="0"/>
    </w:pPr>
  </w:style>
  <w:style w:type="paragraph" w:styleId="CommentText">
    <w:name w:val="annotation text"/>
    <w:basedOn w:val="Normal"/>
    <w:link w:val="CommentTextChar"/>
    <w:uiPriority w:val="99"/>
    <w:semiHidden/>
    <w:unhideWhenUsed/>
    <w:qFormat/>
    <w:rsid w:val="005215D7"/>
    <w:rPr>
      <w:sz w:val="20"/>
      <w:szCs w:val="20"/>
    </w:rPr>
  </w:style>
  <w:style w:type="paragraph" w:styleId="CommentSubject">
    <w:name w:val="annotation subject"/>
    <w:basedOn w:val="CommentText"/>
    <w:link w:val="CommentSubjectChar"/>
    <w:uiPriority w:val="99"/>
    <w:semiHidden/>
    <w:unhideWhenUsed/>
    <w:qFormat/>
    <w:rsid w:val="005215D7"/>
    <w:rPr>
      <w:b/>
      <w:bCs/>
    </w:rPr>
  </w:style>
  <w:style w:type="paragraph" w:styleId="Quote">
    <w:name w:val="Quote"/>
    <w:basedOn w:val="Normal"/>
    <w:next w:val="Normal"/>
    <w:link w:val="QuoteChar"/>
    <w:uiPriority w:val="29"/>
    <w:qFormat/>
    <w:rsid w:val="00C94AC1"/>
    <w:pPr>
      <w:spacing w:before="200" w:after="160"/>
      <w:ind w:left="864" w:right="864"/>
      <w:jc w:val="center"/>
    </w:pPr>
    <w:rPr>
      <w:i/>
      <w:iCs/>
      <w:color w:val="404040" w:themeColor="text1" w:themeTint="BF"/>
    </w:rPr>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Table">
    <w:name w:val="Table"/>
    <w:basedOn w:val="Caption"/>
    <w:qFormat/>
  </w:style>
  <w:style w:type="paragraph" w:styleId="Revision">
    <w:name w:val="Revision"/>
    <w:uiPriority w:val="99"/>
    <w:semiHidden/>
    <w:qFormat/>
    <w:rsid w:val="00D17552"/>
    <w:rPr>
      <w:rFonts w:ascii="Calibri" w:eastAsia="Calibri" w:hAnsi="Calibri"/>
      <w:color w:val="00000A"/>
      <w:sz w:val="22"/>
    </w:rPr>
  </w:style>
  <w:style w:type="table" w:styleId="TableGrid">
    <w:name w:val="Table Grid"/>
    <w:basedOn w:val="TableNormal"/>
    <w:uiPriority w:val="59"/>
    <w:rsid w:val="009063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hyperlink" Target="https://arrheniusdiagram.herokuapp.com/" TargetMode="Externa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9493-6746-4F48-B529-25230B796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32</Pages>
  <Words>40700</Words>
  <Characters>231992</Characters>
  <Application>Microsoft Macintosh Word</Application>
  <DocSecurity>0</DocSecurity>
  <Lines>1933</Lines>
  <Paragraphs>544</Paragraphs>
  <ScaleCrop>false</ScaleCrop>
  <Company>Lamont-Doherty Earth Observatory</Company>
  <LinksUpToDate>false</LinksUpToDate>
  <CharactersWithSpaces>272148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dc:creator>
  <dc:description/>
  <cp:lastModifiedBy>Terry Plank</cp:lastModifiedBy>
  <cp:revision>14</cp:revision>
  <dcterms:created xsi:type="dcterms:W3CDTF">2017-11-27T18:35:00Z</dcterms:created>
  <dcterms:modified xsi:type="dcterms:W3CDTF">2017-12-07T15:09:00Z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Lamont-Doherty Earth Observatory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zotero-version="5.0.10"&gt;&lt;session id="wsy076YL"/&gt;&lt;style id="http://www.zotero.org/styles/american-anthropological-association" hasBibliography="1" bibliographyStyleHasBeenSet="1"/&gt;&lt;prefs&gt;&lt;pref name="fieldType" value="Field"/&gt;&lt;pref na</vt:lpwstr>
  </property>
  <property fmtid="{D5CDD505-2E9C-101B-9397-08002B2CF9AE}" pid="10" name="ZOTERO_PREF_2">
    <vt:lpwstr>me="storeReferences" value="true"/&gt;&lt;pref name="automaticJournalAbbreviations" value="true"/&gt;&lt;pref name="noteType" value="0"/&gt;&lt;/prefs&gt;&lt;/data&gt;</vt:lpwstr>
  </property>
</Properties>
</file>